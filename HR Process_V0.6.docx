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54DB2" w14:textId="77777777" w:rsidR="004B653A" w:rsidRPr="006F7F68" w:rsidRDefault="004B653A" w:rsidP="004B653A">
      <w:pPr>
        <w:pStyle w:val="CompanyName"/>
        <w:rPr>
          <w:rFonts w:ascii="Calibri" w:hAnsi="Calibri"/>
        </w:rPr>
      </w:pPr>
      <w:r w:rsidRPr="006F7F68">
        <w:rPr>
          <w:rFonts w:ascii="Calibri" w:hAnsi="Calibri"/>
          <w:lang w:val="en-US" w:eastAsia="en-US"/>
        </w:rPr>
        <mc:AlternateContent>
          <mc:Choice Requires="wps">
            <w:drawing>
              <wp:anchor distT="0" distB="0" distL="114300" distR="114300" simplePos="0" relativeHeight="251659264" behindDoc="0" locked="0" layoutInCell="1" allowOverlap="1" wp14:anchorId="46A02533" wp14:editId="08BFEA93">
                <wp:simplePos x="0" y="0"/>
                <wp:positionH relativeFrom="column">
                  <wp:posOffset>367030</wp:posOffset>
                </wp:positionH>
                <wp:positionV relativeFrom="paragraph">
                  <wp:posOffset>1617980</wp:posOffset>
                </wp:positionV>
                <wp:extent cx="5710555" cy="8890"/>
                <wp:effectExtent l="0" t="0" r="23495" b="29210"/>
                <wp:wrapNone/>
                <wp:docPr id="19" name="Straight Connector 19"/>
                <wp:cNvGraphicFramePr/>
                <a:graphic xmlns:a="http://schemas.openxmlformats.org/drawingml/2006/main">
                  <a:graphicData uri="http://schemas.microsoft.com/office/word/2010/wordprocessingShape">
                    <wps:wsp>
                      <wps:cNvCnPr/>
                      <wps:spPr>
                        <a:xfrm>
                          <a:off x="0" y="0"/>
                          <a:ext cx="5710555" cy="8255"/>
                        </a:xfrm>
                        <a:prstGeom prst="line">
                          <a:avLst/>
                        </a:prstGeom>
                        <a:ln w="22225">
                          <a:solidFill>
                            <a:srgbClr val="FFE6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56CEE30F" id="Straight Connector 1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pt,127.4pt" to="478.55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" strokecolor="#ffe600" strokeweight="1.75pt"/>
            </w:pict>
          </mc:Fallback>
        </mc:AlternateContent>
      </w:r>
      <w:r w:rsidRPr="006F7F68">
        <w:rPr>
          <w:rFonts w:ascii="Calibri" w:hAnsi="Calibri"/>
        </w:rPr>
        <w:t>Solution Design Document</w:t>
      </w:r>
    </w:p>
    <w:p w14:paraId="0D4030B5" w14:textId="2AB8FB7B" w:rsidR="006B251A" w:rsidRPr="006F7F68" w:rsidRDefault="00463918" w:rsidP="004B653A">
      <w:pPr>
        <w:pStyle w:val="Subtitle"/>
        <w:jc w:val="right"/>
        <w:rPr>
          <w:rFonts w:ascii="Calibri" w:hAnsi="Calibri" w:cs="Calibri"/>
          <w:color w:val="262626" w:themeColor="text1" w:themeTint="D9"/>
          <w:spacing w:val="-15"/>
          <w:sz w:val="48"/>
          <w:szCs w:val="96"/>
        </w:rPr>
      </w:pPr>
      <w:r>
        <w:rPr>
          <w:rFonts w:ascii="Calibri" w:hAnsi="Calibri" w:cs="Calibri"/>
          <w:color w:val="262626" w:themeColor="text1" w:themeTint="D9"/>
          <w:spacing w:val="-15"/>
          <w:sz w:val="48"/>
          <w:szCs w:val="96"/>
        </w:rPr>
        <w:t>HR Sourcing</w:t>
      </w:r>
      <w:r w:rsidR="00166429">
        <w:rPr>
          <w:rFonts w:ascii="Calibri" w:hAnsi="Calibri" w:cs="Calibri"/>
          <w:color w:val="262626" w:themeColor="text1" w:themeTint="D9"/>
          <w:spacing w:val="-15"/>
          <w:sz w:val="48"/>
          <w:szCs w:val="96"/>
        </w:rPr>
        <w:t xml:space="preserve"> and Tracking</w:t>
      </w:r>
    </w:p>
    <w:p w14:paraId="6119951E" w14:textId="7E6412F8" w:rsidR="004B653A" w:rsidRPr="006F7F68" w:rsidRDefault="004B653A" w:rsidP="004B653A">
      <w:pPr>
        <w:pStyle w:val="Subtitle"/>
        <w:jc w:val="right"/>
        <w:rPr>
          <w:rFonts w:ascii="Calibri" w:hAnsi="Calibri" w:cs="Calibri"/>
          <w:sz w:val="32"/>
        </w:rPr>
      </w:pPr>
      <w:r w:rsidRPr="006F7F68">
        <w:rPr>
          <w:rFonts w:ascii="Calibri" w:hAnsi="Calibri" w:cs="Calibri"/>
          <w:sz w:val="32"/>
        </w:rPr>
        <w:t>Version 1.0</w:t>
      </w:r>
    </w:p>
    <w:p w14:paraId="2D7A8C9F" w14:textId="77777777" w:rsidR="004B653A" w:rsidRPr="006F7F68" w:rsidRDefault="004B653A" w:rsidP="004B653A">
      <w:pPr>
        <w:rPr>
          <w:rFonts w:ascii="Calibri" w:hAnsi="Calibri" w:cs="Calibri"/>
          <w:lang w:val="en-AU" w:eastAsia="en-AU"/>
        </w:rPr>
      </w:pPr>
    </w:p>
    <w:sdt>
      <w:sdtPr>
        <w:rPr>
          <w:rFonts w:ascii="Calibri" w:hAnsi="Calibri" w:cs="Calibri"/>
          <w:sz w:val="32"/>
        </w:rPr>
        <w:alias w:val="Date"/>
        <w:tag w:val="Date"/>
        <w:id w:val="981473911"/>
        <w:placeholder>
          <w:docPart w:val="FEB364D183BE479B948866B455C03B81"/>
        </w:placeholder>
        <w:date w:fullDate="2019-03-23T00:00:00Z">
          <w:dateFormat w:val="MMMM d, yyyy"/>
          <w:lid w:val="en-US"/>
          <w:storeMappedDataAs w:val="dateTime"/>
          <w:calendar w:val="gregorian"/>
        </w:date>
      </w:sdtPr>
      <w:sdtEndPr/>
      <w:sdtContent>
        <w:p w14:paraId="517178BE" w14:textId="212F5D80" w:rsidR="004B653A" w:rsidRPr="006F7F68" w:rsidRDefault="00463918" w:rsidP="004B653A">
          <w:pPr>
            <w:pStyle w:val="Subtitle"/>
            <w:jc w:val="right"/>
            <w:rPr>
              <w:rFonts w:ascii="Calibri" w:hAnsi="Calibri" w:cs="Calibri"/>
            </w:rPr>
          </w:pPr>
          <w:r>
            <w:rPr>
              <w:rFonts w:ascii="Calibri" w:hAnsi="Calibri" w:cs="Calibri"/>
              <w:sz w:val="32"/>
            </w:rPr>
            <w:t>March</w:t>
          </w:r>
          <w:r w:rsidR="00F007C5" w:rsidRPr="006F7F68">
            <w:rPr>
              <w:rFonts w:ascii="Calibri" w:hAnsi="Calibri" w:cs="Calibri"/>
              <w:sz w:val="32"/>
              <w:lang w:val="en-US"/>
            </w:rPr>
            <w:t xml:space="preserve"> </w:t>
          </w:r>
          <w:r>
            <w:rPr>
              <w:rFonts w:ascii="Calibri" w:hAnsi="Calibri" w:cs="Calibri"/>
              <w:sz w:val="32"/>
              <w:lang w:val="en-US"/>
            </w:rPr>
            <w:t>23</w:t>
          </w:r>
          <w:r w:rsidR="006B251A" w:rsidRPr="006F7F68">
            <w:rPr>
              <w:rFonts w:ascii="Calibri" w:hAnsi="Calibri" w:cs="Calibri"/>
              <w:sz w:val="32"/>
              <w:lang w:val="en-US"/>
            </w:rPr>
            <w:t>,</w:t>
          </w:r>
          <w:r w:rsidR="00F007C5" w:rsidRPr="006F7F68">
            <w:rPr>
              <w:rFonts w:ascii="Calibri" w:hAnsi="Calibri" w:cs="Calibri"/>
              <w:sz w:val="32"/>
              <w:lang w:val="en-US"/>
            </w:rPr>
            <w:t xml:space="preserve"> 2019</w:t>
          </w:r>
        </w:p>
      </w:sdtContent>
    </w:sdt>
    <w:tbl>
      <w:tblPr>
        <w:tblpPr w:leftFromText="181" w:rightFromText="181" w:vertAnchor="page" w:horzAnchor="margin" w:tblpY="13771"/>
        <w:tblW w:w="9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2"/>
        <w:gridCol w:w="2346"/>
        <w:gridCol w:w="2340"/>
        <w:gridCol w:w="2292"/>
      </w:tblGrid>
      <w:tr w:rsidR="004B653A" w:rsidRPr="006F7F68" w14:paraId="2350A2A1" w14:textId="77777777" w:rsidTr="0015408F">
        <w:tc>
          <w:tcPr>
            <w:tcW w:w="2802" w:type="dxa"/>
          </w:tcPr>
          <w:p w14:paraId="0931E7B8" w14:textId="77777777" w:rsidR="004B653A" w:rsidRPr="006F7F68" w:rsidRDefault="004B653A" w:rsidP="0015408F">
            <w:pPr>
              <w:spacing w:before="60" w:after="60"/>
              <w:rPr>
                <w:rFonts w:ascii="Calibri" w:hAnsi="Calibri" w:cs="Calibri"/>
                <w:b/>
                <w:bCs/>
                <w:color w:val="808080" w:themeColor="background1" w:themeShade="80"/>
              </w:rPr>
            </w:pPr>
            <w:r w:rsidRPr="006F7F68">
              <w:rPr>
                <w:rFonts w:ascii="Calibri" w:hAnsi="Calibri" w:cs="Calibri"/>
                <w:b/>
                <w:bCs/>
                <w:color w:val="808080" w:themeColor="background1" w:themeShade="80"/>
              </w:rPr>
              <w:t>Document ID:</w:t>
            </w:r>
          </w:p>
        </w:tc>
        <w:tc>
          <w:tcPr>
            <w:tcW w:w="2346" w:type="dxa"/>
          </w:tcPr>
          <w:p w14:paraId="5A933763" w14:textId="77777777" w:rsidR="004B653A" w:rsidRPr="006F7F68" w:rsidRDefault="004B653A" w:rsidP="0015408F">
            <w:pPr>
              <w:spacing w:before="60" w:after="60"/>
              <w:rPr>
                <w:rFonts w:ascii="Calibri" w:hAnsi="Calibri" w:cs="Calibri"/>
                <w:bCs/>
                <w:color w:val="808080" w:themeColor="background1" w:themeShade="80"/>
              </w:rPr>
            </w:pPr>
          </w:p>
        </w:tc>
        <w:tc>
          <w:tcPr>
            <w:tcW w:w="2340" w:type="dxa"/>
          </w:tcPr>
          <w:p w14:paraId="5CC0BDFC" w14:textId="77777777" w:rsidR="004B653A" w:rsidRPr="006F7F68" w:rsidRDefault="004B653A" w:rsidP="0015408F">
            <w:pPr>
              <w:spacing w:before="60" w:after="60"/>
              <w:rPr>
                <w:rFonts w:ascii="Calibri" w:hAnsi="Calibri" w:cs="Calibri"/>
                <w:b/>
                <w:bCs/>
                <w:color w:val="808080" w:themeColor="background1" w:themeShade="80"/>
              </w:rPr>
            </w:pPr>
            <w:r w:rsidRPr="006F7F68">
              <w:rPr>
                <w:rFonts w:ascii="Calibri" w:hAnsi="Calibri" w:cs="Calibri"/>
                <w:b/>
                <w:bCs/>
                <w:color w:val="808080" w:themeColor="background1" w:themeShade="80"/>
              </w:rPr>
              <w:t>Release:</w:t>
            </w:r>
          </w:p>
        </w:tc>
        <w:tc>
          <w:tcPr>
            <w:tcW w:w="2292" w:type="dxa"/>
          </w:tcPr>
          <w:p w14:paraId="69455166" w14:textId="77777777" w:rsidR="004B653A" w:rsidRPr="006F7F68" w:rsidRDefault="004B653A" w:rsidP="0015408F">
            <w:pPr>
              <w:spacing w:before="60" w:after="60"/>
              <w:rPr>
                <w:rFonts w:ascii="Calibri" w:hAnsi="Calibri" w:cs="Calibri"/>
                <w:bCs/>
                <w:color w:val="808080" w:themeColor="background1" w:themeShade="80"/>
              </w:rPr>
            </w:pPr>
          </w:p>
        </w:tc>
      </w:tr>
      <w:tr w:rsidR="004B653A" w:rsidRPr="006F7F68" w14:paraId="5F20AE9E" w14:textId="77777777" w:rsidTr="0015408F">
        <w:tc>
          <w:tcPr>
            <w:tcW w:w="2802" w:type="dxa"/>
          </w:tcPr>
          <w:p w14:paraId="677BB588" w14:textId="77777777" w:rsidR="004B653A" w:rsidRPr="006F7F68" w:rsidRDefault="004B653A" w:rsidP="0015408F">
            <w:pPr>
              <w:spacing w:before="60" w:after="60"/>
              <w:rPr>
                <w:rFonts w:ascii="Calibri" w:hAnsi="Calibri" w:cs="Calibri"/>
                <w:b/>
                <w:bCs/>
                <w:color w:val="808080" w:themeColor="background1" w:themeShade="80"/>
              </w:rPr>
            </w:pPr>
            <w:r w:rsidRPr="006F7F68">
              <w:rPr>
                <w:rFonts w:ascii="Calibri" w:hAnsi="Calibri" w:cs="Calibri"/>
                <w:b/>
                <w:bCs/>
                <w:color w:val="808080" w:themeColor="background1" w:themeShade="80"/>
              </w:rPr>
              <w:t>Revision#</w:t>
            </w:r>
          </w:p>
        </w:tc>
        <w:tc>
          <w:tcPr>
            <w:tcW w:w="2346" w:type="dxa"/>
          </w:tcPr>
          <w:p w14:paraId="0FF00158" w14:textId="77777777" w:rsidR="004B653A" w:rsidRPr="006F7F68" w:rsidRDefault="004B653A" w:rsidP="0015408F">
            <w:pPr>
              <w:spacing w:before="60" w:after="60"/>
              <w:rPr>
                <w:rFonts w:ascii="Calibri" w:hAnsi="Calibri" w:cs="Calibri"/>
                <w:bCs/>
                <w:color w:val="808080" w:themeColor="background1" w:themeShade="80"/>
              </w:rPr>
            </w:pPr>
            <w:r w:rsidRPr="006F7F68">
              <w:rPr>
                <w:rFonts w:ascii="Calibri" w:hAnsi="Calibri" w:cs="Calibri"/>
                <w:bCs/>
                <w:color w:val="808080" w:themeColor="background1" w:themeShade="80"/>
              </w:rPr>
              <w:t>1.0</w:t>
            </w:r>
          </w:p>
        </w:tc>
        <w:tc>
          <w:tcPr>
            <w:tcW w:w="2340" w:type="dxa"/>
          </w:tcPr>
          <w:p w14:paraId="057045C5" w14:textId="77777777" w:rsidR="004B653A" w:rsidRPr="006F7F68" w:rsidRDefault="004B653A" w:rsidP="0015408F">
            <w:pPr>
              <w:spacing w:before="60" w:after="60"/>
              <w:rPr>
                <w:rFonts w:ascii="Calibri" w:hAnsi="Calibri" w:cs="Calibri"/>
                <w:b/>
                <w:bCs/>
                <w:color w:val="808080" w:themeColor="background1" w:themeShade="80"/>
              </w:rPr>
            </w:pPr>
            <w:r w:rsidRPr="006F7F68">
              <w:rPr>
                <w:rFonts w:ascii="Calibri" w:hAnsi="Calibri" w:cs="Calibri"/>
                <w:b/>
                <w:bCs/>
                <w:color w:val="808080" w:themeColor="background1" w:themeShade="80"/>
              </w:rPr>
              <w:t>Revision Date:</w:t>
            </w:r>
          </w:p>
        </w:tc>
        <w:tc>
          <w:tcPr>
            <w:tcW w:w="2292" w:type="dxa"/>
          </w:tcPr>
          <w:p w14:paraId="3F313DE7" w14:textId="77777777" w:rsidR="004B653A" w:rsidRPr="006F7F68" w:rsidRDefault="004B653A" w:rsidP="0015408F">
            <w:pPr>
              <w:spacing w:before="60" w:after="60"/>
              <w:rPr>
                <w:rFonts w:ascii="Calibri" w:hAnsi="Calibri" w:cs="Calibri"/>
                <w:bCs/>
                <w:color w:val="808080" w:themeColor="background1" w:themeShade="80"/>
              </w:rPr>
            </w:pPr>
          </w:p>
        </w:tc>
      </w:tr>
      <w:tr w:rsidR="004B653A" w:rsidRPr="006F7F68" w14:paraId="3C619A4C" w14:textId="77777777" w:rsidTr="0015408F">
        <w:tc>
          <w:tcPr>
            <w:tcW w:w="2802" w:type="dxa"/>
          </w:tcPr>
          <w:p w14:paraId="03D7CC3A" w14:textId="77777777" w:rsidR="004B653A" w:rsidRPr="006F7F68" w:rsidRDefault="004B653A" w:rsidP="0015408F">
            <w:pPr>
              <w:spacing w:before="60" w:after="60"/>
              <w:rPr>
                <w:rFonts w:ascii="Calibri" w:hAnsi="Calibri" w:cs="Calibri"/>
                <w:b/>
                <w:bCs/>
                <w:color w:val="808080" w:themeColor="background1" w:themeShade="80"/>
              </w:rPr>
            </w:pPr>
            <w:r w:rsidRPr="006F7F68">
              <w:rPr>
                <w:rFonts w:ascii="Calibri" w:hAnsi="Calibri" w:cs="Calibri"/>
                <w:b/>
                <w:bCs/>
                <w:color w:val="808080" w:themeColor="background1" w:themeShade="80"/>
              </w:rPr>
              <w:t>Next Revision Due:</w:t>
            </w:r>
          </w:p>
        </w:tc>
        <w:tc>
          <w:tcPr>
            <w:tcW w:w="2346" w:type="dxa"/>
          </w:tcPr>
          <w:p w14:paraId="08C284F8" w14:textId="77777777" w:rsidR="004B653A" w:rsidRPr="006F7F68" w:rsidRDefault="004B653A" w:rsidP="0015408F">
            <w:pPr>
              <w:spacing w:before="60" w:after="60"/>
              <w:rPr>
                <w:rFonts w:ascii="Calibri" w:hAnsi="Calibri" w:cs="Calibri"/>
                <w:bCs/>
                <w:color w:val="808080" w:themeColor="background1" w:themeShade="80"/>
              </w:rPr>
            </w:pPr>
          </w:p>
        </w:tc>
        <w:tc>
          <w:tcPr>
            <w:tcW w:w="2340" w:type="dxa"/>
          </w:tcPr>
          <w:p w14:paraId="2973E4E7" w14:textId="77777777" w:rsidR="004B653A" w:rsidRPr="006F7F68" w:rsidRDefault="004B653A" w:rsidP="0015408F">
            <w:pPr>
              <w:spacing w:before="60" w:after="60"/>
              <w:rPr>
                <w:rFonts w:ascii="Calibri" w:hAnsi="Calibri" w:cs="Calibri"/>
                <w:b/>
                <w:bCs/>
                <w:color w:val="808080" w:themeColor="background1" w:themeShade="80"/>
              </w:rPr>
            </w:pPr>
            <w:r w:rsidRPr="006F7F68">
              <w:rPr>
                <w:rFonts w:ascii="Calibri" w:hAnsi="Calibri" w:cs="Calibri"/>
                <w:b/>
                <w:bCs/>
                <w:color w:val="808080" w:themeColor="background1" w:themeShade="80"/>
              </w:rPr>
              <w:t>Information Sensitivity:</w:t>
            </w:r>
          </w:p>
        </w:tc>
        <w:tc>
          <w:tcPr>
            <w:tcW w:w="2292" w:type="dxa"/>
          </w:tcPr>
          <w:p w14:paraId="5E213E58" w14:textId="77777777" w:rsidR="004B653A" w:rsidRPr="006F7F68" w:rsidRDefault="004B653A" w:rsidP="0015408F">
            <w:pPr>
              <w:spacing w:before="60" w:after="60"/>
              <w:rPr>
                <w:rFonts w:ascii="Calibri" w:hAnsi="Calibri" w:cs="Calibri"/>
                <w:bCs/>
                <w:color w:val="808080" w:themeColor="background1" w:themeShade="80"/>
              </w:rPr>
            </w:pPr>
            <w:r w:rsidRPr="006F7F68">
              <w:rPr>
                <w:rFonts w:ascii="Calibri" w:hAnsi="Calibri" w:cs="Calibri"/>
                <w:bCs/>
                <w:color w:val="808080" w:themeColor="background1" w:themeShade="80"/>
              </w:rPr>
              <w:t>Confidential</w:t>
            </w:r>
          </w:p>
        </w:tc>
      </w:tr>
    </w:tbl>
    <w:p w14:paraId="076937C5" w14:textId="77777777" w:rsidR="004B653A" w:rsidRPr="006F7F68" w:rsidRDefault="004B653A" w:rsidP="004B653A">
      <w:pPr>
        <w:rPr>
          <w:rFonts w:ascii="Calibri" w:hAnsi="Calibri" w:cs="Calibri"/>
          <w:lang w:val="en-US" w:eastAsia="da-DK"/>
        </w:rPr>
      </w:pPr>
    </w:p>
    <w:p w14:paraId="6A8D3217" w14:textId="77777777" w:rsidR="004B653A" w:rsidRPr="006F7F68" w:rsidRDefault="004B653A" w:rsidP="004B653A">
      <w:pPr>
        <w:rPr>
          <w:rFonts w:ascii="Calibri" w:hAnsi="Calibri" w:cs="Calibri"/>
          <w:lang w:val="en-US" w:eastAsia="da-DK"/>
        </w:rPr>
      </w:pPr>
    </w:p>
    <w:p w14:paraId="45C79F08" w14:textId="77777777" w:rsidR="004B653A" w:rsidRPr="006F7F68" w:rsidRDefault="004B653A" w:rsidP="004B653A">
      <w:pPr>
        <w:rPr>
          <w:rFonts w:ascii="Calibri" w:hAnsi="Calibri" w:cs="Calibri"/>
          <w:lang w:val="en-US" w:eastAsia="da-DK"/>
        </w:rPr>
      </w:pPr>
    </w:p>
    <w:p w14:paraId="162CC75B" w14:textId="77777777" w:rsidR="004B653A" w:rsidRPr="006F7F68" w:rsidRDefault="004B653A" w:rsidP="004B653A">
      <w:pPr>
        <w:rPr>
          <w:rFonts w:ascii="Calibri" w:hAnsi="Calibri" w:cs="Calibri"/>
          <w:lang w:val="en-US" w:eastAsia="da-DK"/>
        </w:rPr>
      </w:pPr>
    </w:p>
    <w:p w14:paraId="4EE8B28B" w14:textId="77777777" w:rsidR="004B653A" w:rsidRPr="006F7F68" w:rsidRDefault="004B653A" w:rsidP="004B653A">
      <w:pPr>
        <w:rPr>
          <w:rFonts w:ascii="Calibri" w:hAnsi="Calibri" w:cs="Calibri"/>
          <w:lang w:val="en-US" w:eastAsia="da-DK"/>
        </w:rPr>
      </w:pPr>
    </w:p>
    <w:p w14:paraId="50165915" w14:textId="77777777" w:rsidR="004B653A" w:rsidRPr="006F7F68" w:rsidRDefault="004B653A" w:rsidP="004B653A">
      <w:pPr>
        <w:rPr>
          <w:rFonts w:ascii="Calibri" w:hAnsi="Calibri" w:cs="Calibri"/>
          <w:lang w:val="en-US" w:eastAsia="da-DK"/>
        </w:rPr>
      </w:pPr>
    </w:p>
    <w:p w14:paraId="04646BA0" w14:textId="77777777" w:rsidR="004B653A" w:rsidRPr="006F7F68" w:rsidRDefault="004B653A" w:rsidP="004B653A">
      <w:pPr>
        <w:rPr>
          <w:rFonts w:ascii="Calibri" w:hAnsi="Calibri" w:cs="Calibri"/>
          <w:lang w:val="en-US" w:eastAsia="da-DK"/>
        </w:rPr>
      </w:pPr>
    </w:p>
    <w:p w14:paraId="1B81894E" w14:textId="77777777" w:rsidR="004B653A" w:rsidRPr="006F7F68" w:rsidRDefault="004B653A" w:rsidP="004B653A">
      <w:pPr>
        <w:rPr>
          <w:rFonts w:ascii="Calibri" w:hAnsi="Calibri" w:cs="Calibri"/>
          <w:lang w:val="en-US" w:eastAsia="da-DK"/>
        </w:rPr>
      </w:pPr>
    </w:p>
    <w:p w14:paraId="537D474E" w14:textId="77777777" w:rsidR="004B653A" w:rsidRPr="006F7F68" w:rsidRDefault="004B653A" w:rsidP="004B653A">
      <w:pPr>
        <w:rPr>
          <w:rFonts w:ascii="Calibri" w:hAnsi="Calibri" w:cs="Calibri"/>
          <w:lang w:val="en-US" w:eastAsia="da-DK"/>
        </w:rPr>
      </w:pPr>
    </w:p>
    <w:p w14:paraId="0825709A" w14:textId="77777777" w:rsidR="004B653A" w:rsidRPr="006F7F68" w:rsidRDefault="004B653A" w:rsidP="004B653A">
      <w:pPr>
        <w:tabs>
          <w:tab w:val="clear" w:pos="0"/>
          <w:tab w:val="clear" w:pos="567"/>
          <w:tab w:val="clear" w:pos="8902"/>
        </w:tabs>
        <w:spacing w:after="0"/>
        <w:jc w:val="left"/>
        <w:rPr>
          <w:rFonts w:ascii="Calibri" w:hAnsi="Calibri" w:cs="Calibri"/>
          <w:color w:val="002776"/>
          <w:sz w:val="60"/>
          <w:lang w:val="en-US"/>
        </w:rPr>
      </w:pPr>
      <w:r w:rsidRPr="006F7F68">
        <w:rPr>
          <w:rFonts w:ascii="Calibri" w:hAnsi="Calibri" w:cs="Calibri"/>
          <w:lang w:val="en-US"/>
        </w:rPr>
        <w:br w:type="page"/>
      </w:r>
    </w:p>
    <w:p w14:paraId="1F5D81B0" w14:textId="77777777" w:rsidR="004B653A" w:rsidRPr="006F7F68" w:rsidRDefault="004B653A" w:rsidP="004B653A">
      <w:pPr>
        <w:pStyle w:val="Ov1nr"/>
        <w:numPr>
          <w:ilvl w:val="0"/>
          <w:numId w:val="0"/>
        </w:numPr>
        <w:spacing w:after="480"/>
        <w:ind w:left="360" w:hanging="360"/>
        <w:rPr>
          <w:rFonts w:ascii="Calibri" w:hAnsi="Calibri" w:cs="Calibri"/>
          <w:color w:val="auto"/>
          <w:sz w:val="52"/>
          <w:lang w:val="en-US"/>
        </w:rPr>
      </w:pPr>
      <w:bookmarkStart w:id="0" w:name="_Toc524962946"/>
      <w:bookmarkStart w:id="1" w:name="_Toc37261965"/>
      <w:r w:rsidRPr="006F7F68">
        <w:rPr>
          <w:rFonts w:ascii="Calibri" w:hAnsi="Calibri" w:cs="Calibri"/>
          <w:color w:val="auto"/>
          <w:sz w:val="52"/>
          <w:lang w:val="en-US"/>
        </w:rPr>
        <w:lastRenderedPageBreak/>
        <w:t>Document Details</w:t>
      </w:r>
      <w:bookmarkEnd w:id="0"/>
      <w:bookmarkEnd w:id="1"/>
    </w:p>
    <w:tbl>
      <w:tblPr>
        <w:tblStyle w:val="ListTable3-Accent11"/>
        <w:tblW w:w="96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1"/>
        <w:gridCol w:w="7970"/>
      </w:tblGrid>
      <w:tr w:rsidR="004B653A" w:rsidRPr="006F7F68" w14:paraId="30A4B7B1" w14:textId="77777777" w:rsidTr="0015408F">
        <w:trPr>
          <w:cnfStyle w:val="100000000000" w:firstRow="1" w:lastRow="0" w:firstColumn="0" w:lastColumn="0" w:oddVBand="0" w:evenVBand="0" w:oddHBand="0" w:evenHBand="0" w:firstRowFirstColumn="0" w:firstRowLastColumn="0" w:lastRowFirstColumn="0" w:lastRowLastColumn="0"/>
          <w:trHeight w:val="359"/>
          <w:jc w:val="center"/>
        </w:trPr>
        <w:tc>
          <w:tcPr>
            <w:cnfStyle w:val="001000000100" w:firstRow="0" w:lastRow="0" w:firstColumn="1" w:lastColumn="0" w:oddVBand="0" w:evenVBand="0" w:oddHBand="0" w:evenHBand="0" w:firstRowFirstColumn="1" w:firstRowLastColumn="0" w:lastRowFirstColumn="0" w:lastRowLastColumn="0"/>
            <w:tcW w:w="9661" w:type="dxa"/>
            <w:gridSpan w:val="2"/>
            <w:tcBorders>
              <w:bottom w:val="single" w:sz="4" w:space="0" w:color="auto"/>
              <w:right w:val="single" w:sz="4" w:space="0" w:color="auto"/>
            </w:tcBorders>
            <w:shd w:val="clear" w:color="auto" w:fill="FFE600"/>
          </w:tcPr>
          <w:p w14:paraId="61450A30" w14:textId="77777777" w:rsidR="004B653A" w:rsidRPr="006F7F68" w:rsidRDefault="004B653A" w:rsidP="0015408F">
            <w:pPr>
              <w:pStyle w:val="Brdtekst1"/>
              <w:spacing w:before="120" w:after="120"/>
              <w:rPr>
                <w:rFonts w:ascii="Calibri" w:hAnsi="Calibri" w:cs="Calibri"/>
                <w:color w:val="auto"/>
                <w:lang w:val="en-US"/>
              </w:rPr>
            </w:pPr>
            <w:r w:rsidRPr="006F7F68">
              <w:rPr>
                <w:rFonts w:ascii="Calibri" w:hAnsi="Calibri" w:cs="Calibri"/>
                <w:color w:val="auto"/>
                <w:lang w:val="en-US"/>
              </w:rPr>
              <w:t>Solution Document</w:t>
            </w:r>
          </w:p>
        </w:tc>
      </w:tr>
      <w:tr w:rsidR="004B653A" w:rsidRPr="006F7F68" w14:paraId="60B8A22B" w14:textId="77777777" w:rsidTr="0015408F">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3A27DC7D" w14:textId="77777777" w:rsidR="004B653A" w:rsidRPr="006F7F68" w:rsidRDefault="004B653A" w:rsidP="0015408F">
            <w:pPr>
              <w:pStyle w:val="Brdtekst1"/>
              <w:spacing w:before="120" w:after="120" w:line="240" w:lineRule="auto"/>
              <w:rPr>
                <w:rFonts w:ascii="Calibri" w:hAnsi="Calibri" w:cs="Calibri"/>
                <w:lang w:val="en-US"/>
              </w:rPr>
            </w:pPr>
            <w:r w:rsidRPr="006F7F68">
              <w:rPr>
                <w:rFonts w:ascii="Calibri" w:hAnsi="Calibri" w:cs="Calibri"/>
                <w:lang w:val="en-US"/>
              </w:rPr>
              <w:t>Project owner</w:t>
            </w:r>
          </w:p>
        </w:tc>
        <w:tc>
          <w:tcPr>
            <w:tcW w:w="7970" w:type="dxa"/>
            <w:tcBorders>
              <w:top w:val="single" w:sz="4" w:space="0" w:color="auto"/>
            </w:tcBorders>
          </w:tcPr>
          <w:p w14:paraId="2642836D" w14:textId="77777777" w:rsidR="004B653A" w:rsidRPr="006F7F68" w:rsidRDefault="004B653A" w:rsidP="0015408F">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b/>
                <w:lang w:val="en-US"/>
              </w:rPr>
            </w:pPr>
            <w:r w:rsidRPr="006F7F68">
              <w:rPr>
                <w:rFonts w:ascii="Calibri" w:hAnsi="Calibri" w:cs="Calibri"/>
                <w:b/>
                <w:lang w:val="en-US"/>
              </w:rPr>
              <w:t>Xiaomi Technology India Private Limited</w:t>
            </w:r>
          </w:p>
        </w:tc>
      </w:tr>
      <w:tr w:rsidR="004B653A" w:rsidRPr="006F7F68" w14:paraId="26D8F9A7" w14:textId="77777777" w:rsidTr="0015408F">
        <w:trPr>
          <w:jc w:val="center"/>
        </w:trPr>
        <w:tc>
          <w:tcPr>
            <w:cnfStyle w:val="001000000000" w:firstRow="0" w:lastRow="0" w:firstColumn="1" w:lastColumn="0" w:oddVBand="0" w:evenVBand="0" w:oddHBand="0" w:evenHBand="0" w:firstRowFirstColumn="0" w:firstRowLastColumn="0" w:lastRowFirstColumn="0" w:lastRowLastColumn="0"/>
            <w:tcW w:w="1691" w:type="dxa"/>
          </w:tcPr>
          <w:p w14:paraId="263246F4" w14:textId="77777777" w:rsidR="004B653A" w:rsidRPr="006F7F68" w:rsidRDefault="004B653A" w:rsidP="0015408F">
            <w:pPr>
              <w:pStyle w:val="Brdtekst1"/>
              <w:spacing w:before="120" w:after="120" w:line="240" w:lineRule="auto"/>
              <w:rPr>
                <w:rFonts w:ascii="Calibri" w:hAnsi="Calibri" w:cs="Calibri"/>
                <w:lang w:val="en-US"/>
              </w:rPr>
            </w:pPr>
            <w:r w:rsidRPr="006F7F68">
              <w:rPr>
                <w:rFonts w:ascii="Calibri" w:hAnsi="Calibri" w:cs="Calibri"/>
                <w:lang w:val="en-US"/>
              </w:rPr>
              <w:t>Project title</w:t>
            </w:r>
          </w:p>
        </w:tc>
        <w:tc>
          <w:tcPr>
            <w:tcW w:w="7970" w:type="dxa"/>
          </w:tcPr>
          <w:p w14:paraId="71D8D7BA" w14:textId="3E69B385" w:rsidR="004B653A" w:rsidRPr="006F7F68" w:rsidRDefault="00FC41E7" w:rsidP="0015408F">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HR Sourcing and Tracking</w:t>
            </w:r>
          </w:p>
        </w:tc>
      </w:tr>
    </w:tbl>
    <w:p w14:paraId="6CEE318A" w14:textId="77777777" w:rsidR="004B653A" w:rsidRPr="006F7F68" w:rsidRDefault="004B653A" w:rsidP="004B653A">
      <w:pPr>
        <w:pStyle w:val="Brdtekst1"/>
        <w:rPr>
          <w:rFonts w:ascii="Calibri" w:hAnsi="Calibri" w:cs="Calibri"/>
          <w:lang w:val="en-US" w:eastAsia="en-US"/>
        </w:rPr>
      </w:pPr>
    </w:p>
    <w:tbl>
      <w:tblPr>
        <w:tblStyle w:val="ListTable3-Accent11"/>
        <w:tblW w:w="9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880"/>
        <w:gridCol w:w="1714"/>
        <w:gridCol w:w="1918"/>
        <w:gridCol w:w="1448"/>
      </w:tblGrid>
      <w:tr w:rsidR="004B653A" w:rsidRPr="006F7F68" w14:paraId="640E1E93" w14:textId="77777777" w:rsidTr="0015408F">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100" w:firstRow="0" w:lastRow="0" w:firstColumn="1" w:lastColumn="0" w:oddVBand="0" w:evenVBand="0" w:oddHBand="0" w:evenHBand="0" w:firstRowFirstColumn="1" w:firstRowLastColumn="0" w:lastRowFirstColumn="0" w:lastRowLastColumn="0"/>
            <w:tcW w:w="9665" w:type="dxa"/>
            <w:gridSpan w:val="5"/>
            <w:tcBorders>
              <w:bottom w:val="none" w:sz="0" w:space="0" w:color="auto"/>
              <w:right w:val="none" w:sz="0" w:space="0" w:color="auto"/>
            </w:tcBorders>
            <w:shd w:val="clear" w:color="auto" w:fill="FFE600"/>
          </w:tcPr>
          <w:p w14:paraId="08EF6BFB" w14:textId="77777777" w:rsidR="004B653A" w:rsidRPr="006F7F68" w:rsidRDefault="004B653A" w:rsidP="0015408F">
            <w:pPr>
              <w:pStyle w:val="Brdtekst1"/>
              <w:tabs>
                <w:tab w:val="clear" w:pos="8902"/>
                <w:tab w:val="left" w:pos="5589"/>
              </w:tabs>
              <w:spacing w:before="120" w:after="120"/>
              <w:rPr>
                <w:rFonts w:ascii="Calibri" w:hAnsi="Calibri" w:cs="Calibri"/>
                <w:color w:val="auto"/>
                <w:lang w:val="en-US"/>
              </w:rPr>
            </w:pPr>
            <w:r w:rsidRPr="006F7F68">
              <w:rPr>
                <w:rFonts w:ascii="Calibri" w:hAnsi="Calibri" w:cs="Calibri"/>
                <w:color w:val="auto"/>
                <w:lang w:val="en-US"/>
              </w:rPr>
              <w:t>Review Tracking</w:t>
            </w:r>
            <w:r w:rsidRPr="006F7F68">
              <w:rPr>
                <w:rFonts w:ascii="Calibri" w:hAnsi="Calibri" w:cs="Calibri"/>
                <w:color w:val="auto"/>
                <w:lang w:val="en-US"/>
              </w:rPr>
              <w:tab/>
            </w:r>
          </w:p>
        </w:tc>
      </w:tr>
      <w:tr w:rsidR="004B653A" w:rsidRPr="006F7F68" w14:paraId="4840DC88" w14:textId="77777777" w:rsidTr="0015408F">
        <w:trPr>
          <w:cnfStyle w:val="000000100000" w:firstRow="0" w:lastRow="0" w:firstColumn="0" w:lastColumn="0" w:oddVBand="0" w:evenVBand="0" w:oddHBand="1" w:evenHBand="0" w:firstRowFirstColumn="0" w:firstRowLastColumn="0" w:lastRowFirstColumn="0" w:lastRowLastColumn="0"/>
          <w:trHeight w:val="128"/>
          <w:jc w:val="center"/>
        </w:trPr>
        <w:tc>
          <w:tcPr>
            <w:cnfStyle w:val="001000000000" w:firstRow="0" w:lastRow="0" w:firstColumn="1" w:lastColumn="0" w:oddVBand="0" w:evenVBand="0" w:oddHBand="0" w:evenHBand="0" w:firstRowFirstColumn="0" w:firstRowLastColumn="0" w:lastRowFirstColumn="0" w:lastRowLastColumn="0"/>
            <w:tcW w:w="1705" w:type="dxa"/>
            <w:tcBorders>
              <w:top w:val="none" w:sz="0" w:space="0" w:color="auto"/>
              <w:bottom w:val="none" w:sz="0" w:space="0" w:color="auto"/>
              <w:right w:val="none" w:sz="0" w:space="0" w:color="auto"/>
            </w:tcBorders>
          </w:tcPr>
          <w:p w14:paraId="0CB7D58E" w14:textId="77777777" w:rsidR="004B653A" w:rsidRPr="006F7F68" w:rsidRDefault="004B653A" w:rsidP="0015408F">
            <w:pPr>
              <w:pStyle w:val="Brdtekst1"/>
              <w:spacing w:before="120" w:after="120" w:line="240" w:lineRule="auto"/>
              <w:rPr>
                <w:rFonts w:ascii="Calibri" w:hAnsi="Calibri" w:cs="Calibri"/>
                <w:lang w:val="en-US"/>
              </w:rPr>
            </w:pPr>
            <w:r w:rsidRPr="006F7F68">
              <w:rPr>
                <w:rFonts w:ascii="Calibri" w:hAnsi="Calibri" w:cs="Calibri"/>
                <w:lang w:val="en-US"/>
              </w:rPr>
              <w:t>Version</w:t>
            </w:r>
          </w:p>
        </w:tc>
        <w:tc>
          <w:tcPr>
            <w:tcW w:w="2880" w:type="dxa"/>
            <w:tcBorders>
              <w:top w:val="none" w:sz="0" w:space="0" w:color="auto"/>
              <w:bottom w:val="none" w:sz="0" w:space="0" w:color="auto"/>
            </w:tcBorders>
          </w:tcPr>
          <w:p w14:paraId="03886E80" w14:textId="77777777" w:rsidR="004B653A" w:rsidRPr="006F7F68" w:rsidRDefault="004B653A" w:rsidP="0015408F">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b/>
                <w:lang w:val="en-US"/>
              </w:rPr>
            </w:pPr>
            <w:r w:rsidRPr="006F7F68">
              <w:rPr>
                <w:rFonts w:ascii="Calibri" w:hAnsi="Calibri" w:cs="Calibri"/>
                <w:b/>
                <w:lang w:val="en-US"/>
              </w:rPr>
              <w:t>Description</w:t>
            </w:r>
          </w:p>
        </w:tc>
        <w:tc>
          <w:tcPr>
            <w:tcW w:w="1714" w:type="dxa"/>
            <w:tcBorders>
              <w:top w:val="none" w:sz="0" w:space="0" w:color="auto"/>
              <w:bottom w:val="none" w:sz="0" w:space="0" w:color="auto"/>
            </w:tcBorders>
          </w:tcPr>
          <w:p w14:paraId="2403C3AC" w14:textId="77777777" w:rsidR="004B653A" w:rsidRPr="006F7F68" w:rsidRDefault="004B653A" w:rsidP="0015408F">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b/>
                <w:lang w:val="en-US"/>
              </w:rPr>
            </w:pPr>
            <w:r w:rsidRPr="006F7F68">
              <w:rPr>
                <w:rFonts w:ascii="Calibri" w:hAnsi="Calibri" w:cs="Calibri"/>
                <w:b/>
                <w:lang w:val="en-US"/>
              </w:rPr>
              <w:t>Prepared by</w:t>
            </w:r>
          </w:p>
        </w:tc>
        <w:tc>
          <w:tcPr>
            <w:tcW w:w="1918" w:type="dxa"/>
            <w:tcBorders>
              <w:top w:val="none" w:sz="0" w:space="0" w:color="auto"/>
              <w:bottom w:val="none" w:sz="0" w:space="0" w:color="auto"/>
            </w:tcBorders>
          </w:tcPr>
          <w:p w14:paraId="3F76668A" w14:textId="77777777" w:rsidR="004B653A" w:rsidRPr="006F7F68" w:rsidRDefault="004B653A" w:rsidP="0015408F">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b/>
                <w:lang w:val="en-US"/>
              </w:rPr>
            </w:pPr>
            <w:r w:rsidRPr="006F7F68">
              <w:rPr>
                <w:rFonts w:ascii="Calibri" w:hAnsi="Calibri" w:cs="Calibri"/>
                <w:b/>
                <w:lang w:val="en-US"/>
              </w:rPr>
              <w:t>Role</w:t>
            </w:r>
          </w:p>
        </w:tc>
        <w:tc>
          <w:tcPr>
            <w:tcW w:w="1448" w:type="dxa"/>
            <w:tcBorders>
              <w:top w:val="none" w:sz="0" w:space="0" w:color="auto"/>
              <w:bottom w:val="none" w:sz="0" w:space="0" w:color="auto"/>
            </w:tcBorders>
          </w:tcPr>
          <w:p w14:paraId="3C4899CB" w14:textId="77777777" w:rsidR="004B653A" w:rsidRPr="006F7F68" w:rsidRDefault="004B653A" w:rsidP="0015408F">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b/>
                <w:lang w:val="en-US"/>
              </w:rPr>
            </w:pPr>
            <w:r w:rsidRPr="006F7F68">
              <w:rPr>
                <w:rFonts w:ascii="Calibri" w:hAnsi="Calibri" w:cs="Calibri"/>
                <w:b/>
                <w:lang w:val="en-US"/>
              </w:rPr>
              <w:t>Date</w:t>
            </w:r>
          </w:p>
        </w:tc>
      </w:tr>
      <w:tr w:rsidR="004B653A" w:rsidRPr="006F7F68" w14:paraId="071DD4DC" w14:textId="77777777" w:rsidTr="0015408F">
        <w:trPr>
          <w:trHeight w:val="361"/>
          <w:jc w:val="center"/>
        </w:trPr>
        <w:tc>
          <w:tcPr>
            <w:cnfStyle w:val="001000000000" w:firstRow="0" w:lastRow="0" w:firstColumn="1" w:lastColumn="0" w:oddVBand="0" w:evenVBand="0" w:oddHBand="0" w:evenHBand="0" w:firstRowFirstColumn="0" w:firstRowLastColumn="0" w:lastRowFirstColumn="0" w:lastRowLastColumn="0"/>
            <w:tcW w:w="1705" w:type="dxa"/>
            <w:tcBorders>
              <w:right w:val="none" w:sz="0" w:space="0" w:color="auto"/>
            </w:tcBorders>
          </w:tcPr>
          <w:p w14:paraId="7B593ACC" w14:textId="77777777" w:rsidR="004B653A" w:rsidRPr="006F7F68" w:rsidRDefault="004B653A" w:rsidP="0015408F">
            <w:pPr>
              <w:pStyle w:val="Brdtekst1"/>
              <w:spacing w:before="120" w:after="120" w:line="240" w:lineRule="auto"/>
              <w:rPr>
                <w:rFonts w:ascii="Calibri" w:hAnsi="Calibri" w:cs="Calibri"/>
                <w:b w:val="0"/>
                <w:lang w:val="en-US"/>
              </w:rPr>
            </w:pPr>
            <w:r w:rsidRPr="006F7F68">
              <w:rPr>
                <w:rFonts w:ascii="Calibri" w:hAnsi="Calibri" w:cs="Calibri"/>
                <w:b w:val="0"/>
                <w:lang w:val="en-US"/>
              </w:rPr>
              <w:t>Version 1.0</w:t>
            </w:r>
          </w:p>
        </w:tc>
        <w:tc>
          <w:tcPr>
            <w:tcW w:w="2880" w:type="dxa"/>
          </w:tcPr>
          <w:p w14:paraId="2931ABCE" w14:textId="77777777" w:rsidR="004B653A" w:rsidRPr="006F7F68" w:rsidRDefault="004B653A" w:rsidP="0015408F">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6F7F68">
              <w:rPr>
                <w:rFonts w:ascii="Calibri" w:hAnsi="Calibri" w:cs="Calibri"/>
                <w:lang w:val="en-US"/>
              </w:rPr>
              <w:t>Initial Draft</w:t>
            </w:r>
          </w:p>
        </w:tc>
        <w:tc>
          <w:tcPr>
            <w:tcW w:w="1714" w:type="dxa"/>
          </w:tcPr>
          <w:p w14:paraId="7198D5E0" w14:textId="3A649E3B" w:rsidR="004B653A" w:rsidRPr="006F7F68" w:rsidRDefault="00CA023D" w:rsidP="0015408F">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6F7F68">
              <w:rPr>
                <w:rFonts w:ascii="Calibri" w:hAnsi="Calibri" w:cs="Calibri"/>
                <w:lang w:val="en-US"/>
              </w:rPr>
              <w:t>Priyank Piyush</w:t>
            </w:r>
          </w:p>
        </w:tc>
        <w:tc>
          <w:tcPr>
            <w:tcW w:w="1918" w:type="dxa"/>
          </w:tcPr>
          <w:p w14:paraId="0F51DCA0" w14:textId="0C7520BF" w:rsidR="004B653A" w:rsidRPr="006F7F68" w:rsidRDefault="00FD407D" w:rsidP="0015408F">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Solution Architect</w:t>
            </w:r>
          </w:p>
        </w:tc>
        <w:tc>
          <w:tcPr>
            <w:tcW w:w="1448" w:type="dxa"/>
          </w:tcPr>
          <w:p w14:paraId="5289AF7B" w14:textId="3DFF4E57" w:rsidR="004B653A" w:rsidRPr="006F7F68" w:rsidRDefault="004B653A" w:rsidP="0015408F">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p>
        </w:tc>
      </w:tr>
    </w:tbl>
    <w:p w14:paraId="1E7BA0DD" w14:textId="77777777" w:rsidR="004B653A" w:rsidRPr="006F7F68" w:rsidRDefault="004B653A" w:rsidP="004B653A">
      <w:pPr>
        <w:pStyle w:val="Brdtekst1"/>
        <w:rPr>
          <w:rFonts w:ascii="Calibri" w:hAnsi="Calibri" w:cs="Calibri"/>
          <w:lang w:val="en-US" w:eastAsia="en-US"/>
        </w:rPr>
      </w:pPr>
    </w:p>
    <w:tbl>
      <w:tblPr>
        <w:tblStyle w:val="ListTable3-Accent11"/>
        <w:tblW w:w="96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1"/>
        <w:gridCol w:w="2923"/>
        <w:gridCol w:w="3396"/>
        <w:gridCol w:w="1651"/>
      </w:tblGrid>
      <w:tr w:rsidR="004B653A" w:rsidRPr="006F7F68" w14:paraId="5F2D532B" w14:textId="77777777" w:rsidTr="0015408F">
        <w:trPr>
          <w:cnfStyle w:val="100000000000" w:firstRow="1" w:lastRow="0" w:firstColumn="0" w:lastColumn="0" w:oddVBand="0" w:evenVBand="0" w:oddHBand="0" w:evenHBand="0" w:firstRowFirstColumn="0" w:firstRowLastColumn="0" w:lastRowFirstColumn="0" w:lastRowLastColumn="0"/>
          <w:trHeight w:val="359"/>
          <w:jc w:val="center"/>
        </w:trPr>
        <w:tc>
          <w:tcPr>
            <w:cnfStyle w:val="001000000100" w:firstRow="0" w:lastRow="0" w:firstColumn="1" w:lastColumn="0" w:oddVBand="0" w:evenVBand="0" w:oddHBand="0" w:evenHBand="0" w:firstRowFirstColumn="1" w:firstRowLastColumn="0" w:lastRowFirstColumn="0" w:lastRowLastColumn="0"/>
            <w:tcW w:w="9661" w:type="dxa"/>
            <w:gridSpan w:val="4"/>
            <w:tcBorders>
              <w:bottom w:val="single" w:sz="4" w:space="0" w:color="auto"/>
              <w:right w:val="single" w:sz="4" w:space="0" w:color="auto"/>
            </w:tcBorders>
            <w:shd w:val="clear" w:color="auto" w:fill="FFE600"/>
          </w:tcPr>
          <w:p w14:paraId="07D706D2" w14:textId="77777777" w:rsidR="004B653A" w:rsidRPr="006F7F68" w:rsidRDefault="004B653A" w:rsidP="0015408F">
            <w:pPr>
              <w:pStyle w:val="Brdtekst1"/>
              <w:spacing w:before="120" w:after="120"/>
              <w:rPr>
                <w:rFonts w:ascii="Calibri" w:hAnsi="Calibri" w:cs="Calibri"/>
                <w:color w:val="auto"/>
                <w:lang w:val="en-US"/>
              </w:rPr>
            </w:pPr>
            <w:r w:rsidRPr="006F7F68">
              <w:rPr>
                <w:rFonts w:ascii="Calibri" w:hAnsi="Calibri" w:cs="Calibri"/>
                <w:color w:val="auto"/>
                <w:lang w:val="en-US"/>
              </w:rPr>
              <w:t xml:space="preserve">Client Approval </w:t>
            </w:r>
          </w:p>
        </w:tc>
      </w:tr>
      <w:tr w:rsidR="004B653A" w:rsidRPr="006F7F68" w14:paraId="2C54FFB1" w14:textId="77777777" w:rsidTr="0015408F">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auto"/>
            </w:tcBorders>
          </w:tcPr>
          <w:p w14:paraId="68DC9141" w14:textId="77777777" w:rsidR="004B653A" w:rsidRPr="006F7F68" w:rsidRDefault="004B653A" w:rsidP="0015408F">
            <w:pPr>
              <w:pStyle w:val="Brdtekst1"/>
              <w:spacing w:before="120" w:after="120" w:line="240" w:lineRule="auto"/>
              <w:rPr>
                <w:rFonts w:ascii="Calibri" w:hAnsi="Calibri" w:cs="Calibri"/>
                <w:lang w:val="en-US"/>
              </w:rPr>
            </w:pPr>
            <w:r w:rsidRPr="006F7F68">
              <w:rPr>
                <w:rFonts w:ascii="Calibri" w:hAnsi="Calibri" w:cs="Calibri"/>
                <w:lang w:val="en-US"/>
              </w:rPr>
              <w:t>Version</w:t>
            </w:r>
          </w:p>
        </w:tc>
        <w:tc>
          <w:tcPr>
            <w:tcW w:w="2923" w:type="dxa"/>
            <w:tcBorders>
              <w:top w:val="single" w:sz="4" w:space="0" w:color="auto"/>
            </w:tcBorders>
          </w:tcPr>
          <w:p w14:paraId="70BD5562" w14:textId="77777777" w:rsidR="004B653A" w:rsidRPr="006F7F68" w:rsidRDefault="004B653A" w:rsidP="0015408F">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b/>
                <w:lang w:val="en-US"/>
              </w:rPr>
            </w:pPr>
            <w:r w:rsidRPr="006F7F68">
              <w:rPr>
                <w:rFonts w:ascii="Calibri" w:hAnsi="Calibri" w:cs="Calibri"/>
                <w:b/>
                <w:lang w:val="en-US"/>
              </w:rPr>
              <w:t>Reviewer</w:t>
            </w:r>
          </w:p>
        </w:tc>
        <w:tc>
          <w:tcPr>
            <w:tcW w:w="3396" w:type="dxa"/>
            <w:tcBorders>
              <w:top w:val="single" w:sz="4" w:space="0" w:color="auto"/>
            </w:tcBorders>
          </w:tcPr>
          <w:p w14:paraId="2A818A96" w14:textId="77777777" w:rsidR="004B653A" w:rsidRPr="006F7F68" w:rsidRDefault="004B653A" w:rsidP="0015408F">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b/>
                <w:lang w:val="en-US"/>
              </w:rPr>
            </w:pPr>
            <w:r w:rsidRPr="006F7F68">
              <w:rPr>
                <w:rFonts w:ascii="Calibri" w:hAnsi="Calibri" w:cs="Calibri"/>
                <w:b/>
                <w:lang w:val="en-US"/>
              </w:rPr>
              <w:t>Approver(s) Name</w:t>
            </w:r>
          </w:p>
        </w:tc>
        <w:tc>
          <w:tcPr>
            <w:tcW w:w="1651" w:type="dxa"/>
            <w:tcBorders>
              <w:top w:val="single" w:sz="4" w:space="0" w:color="auto"/>
            </w:tcBorders>
          </w:tcPr>
          <w:p w14:paraId="46AE6B3E" w14:textId="77777777" w:rsidR="004B653A" w:rsidRPr="006F7F68" w:rsidRDefault="004B653A" w:rsidP="0015408F">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b/>
                <w:lang w:val="en-US"/>
              </w:rPr>
            </w:pPr>
            <w:r w:rsidRPr="006F7F68">
              <w:rPr>
                <w:rFonts w:ascii="Calibri" w:hAnsi="Calibri" w:cs="Calibri"/>
                <w:b/>
                <w:lang w:val="en-US"/>
              </w:rPr>
              <w:t>Date</w:t>
            </w:r>
          </w:p>
        </w:tc>
      </w:tr>
      <w:tr w:rsidR="004B653A" w:rsidRPr="006F7F68" w14:paraId="612B8FAF" w14:textId="77777777" w:rsidTr="0015408F">
        <w:trPr>
          <w:jc w:val="center"/>
        </w:trPr>
        <w:tc>
          <w:tcPr>
            <w:cnfStyle w:val="001000000000" w:firstRow="0" w:lastRow="0" w:firstColumn="1" w:lastColumn="0" w:oddVBand="0" w:evenVBand="0" w:oddHBand="0" w:evenHBand="0" w:firstRowFirstColumn="0" w:firstRowLastColumn="0" w:lastRowFirstColumn="0" w:lastRowLastColumn="0"/>
            <w:tcW w:w="1691" w:type="dxa"/>
          </w:tcPr>
          <w:p w14:paraId="53E1FECB" w14:textId="77777777" w:rsidR="004B653A" w:rsidRPr="006F7F68" w:rsidRDefault="004B653A" w:rsidP="0015408F">
            <w:pPr>
              <w:pStyle w:val="Brdtekst1"/>
              <w:spacing w:before="120" w:after="120" w:line="240" w:lineRule="auto"/>
              <w:rPr>
                <w:rFonts w:ascii="Calibri" w:hAnsi="Calibri" w:cs="Calibri"/>
                <w:b w:val="0"/>
                <w:lang w:val="en-US"/>
              </w:rPr>
            </w:pPr>
            <w:r w:rsidRPr="006F7F68">
              <w:rPr>
                <w:rFonts w:ascii="Calibri" w:hAnsi="Calibri" w:cs="Calibri"/>
                <w:b w:val="0"/>
                <w:lang w:val="en-US"/>
              </w:rPr>
              <w:t>Version 1.0</w:t>
            </w:r>
          </w:p>
        </w:tc>
        <w:tc>
          <w:tcPr>
            <w:tcW w:w="2923" w:type="dxa"/>
          </w:tcPr>
          <w:p w14:paraId="1FF89541" w14:textId="57C89873" w:rsidR="004B653A" w:rsidRPr="006F7F68" w:rsidRDefault="00463918" w:rsidP="0015408F">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Vinod Kinthali</w:t>
            </w:r>
          </w:p>
        </w:tc>
        <w:tc>
          <w:tcPr>
            <w:tcW w:w="3396" w:type="dxa"/>
          </w:tcPr>
          <w:p w14:paraId="1E829A7C" w14:textId="12DA5C77" w:rsidR="004B653A" w:rsidRPr="006F7F68" w:rsidRDefault="001972C1" w:rsidP="0015408F">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Varun</w:t>
            </w:r>
          </w:p>
        </w:tc>
        <w:tc>
          <w:tcPr>
            <w:tcW w:w="1651" w:type="dxa"/>
          </w:tcPr>
          <w:p w14:paraId="136D3F8C" w14:textId="77777777" w:rsidR="004B653A" w:rsidRPr="006F7F68" w:rsidRDefault="004B653A" w:rsidP="0015408F">
            <w:pPr>
              <w:pStyle w:val="Brdtekst1"/>
              <w:spacing w:before="120" w:after="12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p>
        </w:tc>
      </w:tr>
      <w:tr w:rsidR="00371DD3" w:rsidRPr="006F7F68" w14:paraId="45A75C7D" w14:textId="77777777" w:rsidTr="001540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1" w:type="dxa"/>
          </w:tcPr>
          <w:p w14:paraId="57723C50" w14:textId="2439DEB6" w:rsidR="00371DD3" w:rsidRPr="006F7F68" w:rsidRDefault="00371DD3" w:rsidP="0015408F">
            <w:pPr>
              <w:pStyle w:val="Brdtekst1"/>
              <w:spacing w:before="120" w:after="120" w:line="240" w:lineRule="auto"/>
              <w:rPr>
                <w:rFonts w:ascii="Calibri" w:hAnsi="Calibri" w:cs="Calibri"/>
                <w:b w:val="0"/>
                <w:lang w:val="en-US"/>
              </w:rPr>
            </w:pPr>
          </w:p>
        </w:tc>
        <w:tc>
          <w:tcPr>
            <w:tcW w:w="2923" w:type="dxa"/>
          </w:tcPr>
          <w:p w14:paraId="5480B290" w14:textId="630DD1E3" w:rsidR="00371DD3" w:rsidRDefault="00371DD3" w:rsidP="0015408F">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p>
        </w:tc>
        <w:tc>
          <w:tcPr>
            <w:tcW w:w="3396" w:type="dxa"/>
          </w:tcPr>
          <w:p w14:paraId="684F0E8F" w14:textId="31E61704" w:rsidR="00371DD3" w:rsidRDefault="00371DD3" w:rsidP="0015408F">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p>
        </w:tc>
        <w:tc>
          <w:tcPr>
            <w:tcW w:w="1651" w:type="dxa"/>
          </w:tcPr>
          <w:p w14:paraId="3BEE7265" w14:textId="77777777" w:rsidR="00371DD3" w:rsidRPr="006F7F68" w:rsidRDefault="00371DD3" w:rsidP="0015408F">
            <w:pPr>
              <w:pStyle w:val="Brdtekst1"/>
              <w:spacing w:before="120" w:after="12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p>
        </w:tc>
      </w:tr>
    </w:tbl>
    <w:p w14:paraId="5F3424C2" w14:textId="77777777" w:rsidR="004B653A" w:rsidRPr="006F7F68" w:rsidRDefault="004B653A" w:rsidP="004B653A">
      <w:pPr>
        <w:pStyle w:val="Brdtekst1"/>
        <w:rPr>
          <w:rFonts w:ascii="Calibri" w:hAnsi="Calibri" w:cs="Calibri"/>
          <w:lang w:val="en-US" w:eastAsia="en-US"/>
        </w:rPr>
      </w:pPr>
    </w:p>
    <w:p w14:paraId="6E730DCD" w14:textId="77777777" w:rsidR="004B653A" w:rsidRPr="006F7F68" w:rsidRDefault="004B653A" w:rsidP="004B653A">
      <w:pPr>
        <w:tabs>
          <w:tab w:val="clear" w:pos="0"/>
          <w:tab w:val="clear" w:pos="567"/>
          <w:tab w:val="clear" w:pos="8902"/>
        </w:tabs>
        <w:spacing w:after="160" w:line="259" w:lineRule="auto"/>
        <w:jc w:val="left"/>
        <w:rPr>
          <w:rFonts w:ascii="Calibri" w:hAnsi="Calibri" w:cs="Calibri"/>
          <w:lang w:val="en-US"/>
        </w:rPr>
      </w:pPr>
      <w:r w:rsidRPr="006F7F68">
        <w:rPr>
          <w:rFonts w:ascii="Calibri" w:hAnsi="Calibri" w:cs="Calibri"/>
          <w:lang w:val="en-US"/>
        </w:rPr>
        <w:br w:type="page"/>
      </w:r>
    </w:p>
    <w:sdt>
      <w:sdtPr>
        <w:rPr>
          <w:rFonts w:ascii="Calibri" w:eastAsia="Times New Roman" w:hAnsi="Calibri" w:cs="Calibri"/>
          <w:color w:val="auto"/>
          <w:sz w:val="20"/>
          <w:szCs w:val="20"/>
          <w:lang w:val="da-DK"/>
        </w:rPr>
        <w:id w:val="-137649809"/>
        <w:docPartObj>
          <w:docPartGallery w:val="Table of Contents"/>
          <w:docPartUnique/>
        </w:docPartObj>
      </w:sdtPr>
      <w:sdtEndPr>
        <w:rPr>
          <w:b/>
          <w:bCs/>
          <w:noProof/>
        </w:rPr>
      </w:sdtEndPr>
      <w:sdtContent>
        <w:p w14:paraId="4EE55DD2" w14:textId="77777777" w:rsidR="004B653A" w:rsidRPr="006F7F68" w:rsidRDefault="004B653A" w:rsidP="004B653A">
          <w:pPr>
            <w:pStyle w:val="TOCHeading"/>
            <w:rPr>
              <w:rFonts w:ascii="Calibri" w:hAnsi="Calibri" w:cs="Calibri"/>
            </w:rPr>
          </w:pPr>
          <w:r w:rsidRPr="006F7F68">
            <w:rPr>
              <w:rFonts w:ascii="Calibri" w:hAnsi="Calibri" w:cs="Calibri"/>
            </w:rPr>
            <w:t>Contents</w:t>
          </w:r>
        </w:p>
        <w:p w14:paraId="777B8E73" w14:textId="3BE97587" w:rsidR="000944F2" w:rsidRDefault="004B653A">
          <w:pPr>
            <w:pStyle w:val="TOC1"/>
            <w:rPr>
              <w:rFonts w:eastAsiaTheme="minorEastAsia" w:cstheme="minorBidi"/>
              <w:b w:val="0"/>
              <w:noProof/>
              <w:sz w:val="22"/>
              <w:szCs w:val="22"/>
              <w:lang w:val="en-US"/>
            </w:rPr>
          </w:pPr>
          <w:r w:rsidRPr="006F7F68">
            <w:rPr>
              <w:rFonts w:ascii="Calibri" w:hAnsi="Calibri" w:cs="Calibri"/>
              <w:b w:val="0"/>
              <w:bCs/>
              <w:noProof/>
            </w:rPr>
            <w:fldChar w:fldCharType="begin"/>
          </w:r>
          <w:r w:rsidRPr="006F7F68">
            <w:rPr>
              <w:rFonts w:ascii="Calibri" w:hAnsi="Calibri" w:cs="Calibri"/>
              <w:b w:val="0"/>
              <w:bCs/>
              <w:noProof/>
            </w:rPr>
            <w:instrText xml:space="preserve"> TOC \o "1-3" \h \z \u </w:instrText>
          </w:r>
          <w:r w:rsidRPr="006F7F68">
            <w:rPr>
              <w:rFonts w:ascii="Calibri" w:hAnsi="Calibri" w:cs="Calibri"/>
              <w:b w:val="0"/>
              <w:bCs/>
              <w:noProof/>
            </w:rPr>
            <w:fldChar w:fldCharType="separate"/>
          </w:r>
          <w:hyperlink w:anchor="_Toc37261965" w:history="1">
            <w:r w:rsidR="000944F2" w:rsidRPr="00BC5176">
              <w:rPr>
                <w:rStyle w:val="Hyperlink"/>
                <w:rFonts w:ascii="Calibri" w:hAnsi="Calibri" w:cs="Calibri"/>
                <w:noProof/>
                <w:lang w:val="en-US"/>
              </w:rPr>
              <w:t>Document Details</w:t>
            </w:r>
            <w:r w:rsidR="000944F2">
              <w:rPr>
                <w:noProof/>
                <w:webHidden/>
              </w:rPr>
              <w:tab/>
            </w:r>
            <w:r w:rsidR="000944F2">
              <w:rPr>
                <w:noProof/>
                <w:webHidden/>
              </w:rPr>
              <w:fldChar w:fldCharType="begin"/>
            </w:r>
            <w:r w:rsidR="000944F2">
              <w:rPr>
                <w:noProof/>
                <w:webHidden/>
              </w:rPr>
              <w:instrText xml:space="preserve"> PAGEREF _Toc37261965 \h </w:instrText>
            </w:r>
            <w:r w:rsidR="000944F2">
              <w:rPr>
                <w:noProof/>
                <w:webHidden/>
              </w:rPr>
            </w:r>
            <w:r w:rsidR="000944F2">
              <w:rPr>
                <w:noProof/>
                <w:webHidden/>
              </w:rPr>
              <w:fldChar w:fldCharType="separate"/>
            </w:r>
            <w:r w:rsidR="000944F2">
              <w:rPr>
                <w:noProof/>
                <w:webHidden/>
              </w:rPr>
              <w:t>2</w:t>
            </w:r>
            <w:r w:rsidR="000944F2">
              <w:rPr>
                <w:noProof/>
                <w:webHidden/>
              </w:rPr>
              <w:fldChar w:fldCharType="end"/>
            </w:r>
          </w:hyperlink>
        </w:p>
        <w:p w14:paraId="5A14B98D" w14:textId="08730BE1" w:rsidR="000944F2" w:rsidRDefault="006706FF">
          <w:pPr>
            <w:pStyle w:val="TOC1"/>
            <w:rPr>
              <w:rFonts w:eastAsiaTheme="minorEastAsia" w:cstheme="minorBidi"/>
              <w:b w:val="0"/>
              <w:noProof/>
              <w:sz w:val="22"/>
              <w:szCs w:val="22"/>
              <w:lang w:val="en-US"/>
            </w:rPr>
          </w:pPr>
          <w:hyperlink w:anchor="_Toc37261966" w:history="1">
            <w:r w:rsidR="000944F2" w:rsidRPr="00BC5176">
              <w:rPr>
                <w:rStyle w:val="Hyperlink"/>
                <w:rFonts w:ascii="Calibri" w:hAnsi="Calibri" w:cs="Calibri"/>
                <w:noProof/>
                <w:lang w:val="en-US"/>
              </w:rPr>
              <w:t>1.</w:t>
            </w:r>
            <w:r w:rsidR="000944F2">
              <w:rPr>
                <w:rFonts w:eastAsiaTheme="minorEastAsia" w:cstheme="minorBidi"/>
                <w:b w:val="0"/>
                <w:noProof/>
                <w:sz w:val="22"/>
                <w:szCs w:val="22"/>
                <w:lang w:val="en-US"/>
              </w:rPr>
              <w:tab/>
            </w:r>
            <w:r w:rsidR="000944F2" w:rsidRPr="00BC5176">
              <w:rPr>
                <w:rStyle w:val="Hyperlink"/>
                <w:rFonts w:ascii="Calibri" w:hAnsi="Calibri" w:cs="Calibri"/>
                <w:noProof/>
                <w:lang w:val="en-US"/>
              </w:rPr>
              <w:t>Introduction</w:t>
            </w:r>
            <w:r w:rsidR="000944F2">
              <w:rPr>
                <w:noProof/>
                <w:webHidden/>
              </w:rPr>
              <w:tab/>
            </w:r>
            <w:r w:rsidR="000944F2">
              <w:rPr>
                <w:noProof/>
                <w:webHidden/>
              </w:rPr>
              <w:fldChar w:fldCharType="begin"/>
            </w:r>
            <w:r w:rsidR="000944F2">
              <w:rPr>
                <w:noProof/>
                <w:webHidden/>
              </w:rPr>
              <w:instrText xml:space="preserve"> PAGEREF _Toc37261966 \h </w:instrText>
            </w:r>
            <w:r w:rsidR="000944F2">
              <w:rPr>
                <w:noProof/>
                <w:webHidden/>
              </w:rPr>
            </w:r>
            <w:r w:rsidR="000944F2">
              <w:rPr>
                <w:noProof/>
                <w:webHidden/>
              </w:rPr>
              <w:fldChar w:fldCharType="separate"/>
            </w:r>
            <w:r w:rsidR="000944F2">
              <w:rPr>
                <w:noProof/>
                <w:webHidden/>
              </w:rPr>
              <w:t>4</w:t>
            </w:r>
            <w:r w:rsidR="000944F2">
              <w:rPr>
                <w:noProof/>
                <w:webHidden/>
              </w:rPr>
              <w:fldChar w:fldCharType="end"/>
            </w:r>
          </w:hyperlink>
        </w:p>
        <w:p w14:paraId="681F4617" w14:textId="2BA756B8" w:rsidR="000944F2" w:rsidRDefault="006706FF">
          <w:pPr>
            <w:pStyle w:val="TOC1"/>
            <w:rPr>
              <w:rFonts w:eastAsiaTheme="minorEastAsia" w:cstheme="minorBidi"/>
              <w:b w:val="0"/>
              <w:noProof/>
              <w:sz w:val="22"/>
              <w:szCs w:val="22"/>
              <w:lang w:val="en-US"/>
            </w:rPr>
          </w:pPr>
          <w:hyperlink w:anchor="_Toc37261967" w:history="1">
            <w:r w:rsidR="000944F2" w:rsidRPr="00BC5176">
              <w:rPr>
                <w:rStyle w:val="Hyperlink"/>
                <w:rFonts w:ascii="Calibri" w:hAnsi="Calibri" w:cs="Calibri"/>
                <w:noProof/>
                <w:lang w:val="en-US"/>
              </w:rPr>
              <w:t>2.</w:t>
            </w:r>
            <w:r w:rsidR="000944F2">
              <w:rPr>
                <w:rFonts w:eastAsiaTheme="minorEastAsia" w:cstheme="minorBidi"/>
                <w:b w:val="0"/>
                <w:noProof/>
                <w:sz w:val="22"/>
                <w:szCs w:val="22"/>
                <w:lang w:val="en-US"/>
              </w:rPr>
              <w:tab/>
            </w:r>
            <w:r w:rsidR="000944F2" w:rsidRPr="00BC5176">
              <w:rPr>
                <w:rStyle w:val="Hyperlink"/>
                <w:rFonts w:ascii="Calibri" w:hAnsi="Calibri" w:cs="Calibri"/>
                <w:noProof/>
                <w:lang w:val="en-US"/>
              </w:rPr>
              <w:t>Scope and Limitations</w:t>
            </w:r>
            <w:r w:rsidR="000944F2">
              <w:rPr>
                <w:noProof/>
                <w:webHidden/>
              </w:rPr>
              <w:tab/>
            </w:r>
            <w:r w:rsidR="000944F2">
              <w:rPr>
                <w:noProof/>
                <w:webHidden/>
              </w:rPr>
              <w:fldChar w:fldCharType="begin"/>
            </w:r>
            <w:r w:rsidR="000944F2">
              <w:rPr>
                <w:noProof/>
                <w:webHidden/>
              </w:rPr>
              <w:instrText xml:space="preserve"> PAGEREF _Toc37261967 \h </w:instrText>
            </w:r>
            <w:r w:rsidR="000944F2">
              <w:rPr>
                <w:noProof/>
                <w:webHidden/>
              </w:rPr>
            </w:r>
            <w:r w:rsidR="000944F2">
              <w:rPr>
                <w:noProof/>
                <w:webHidden/>
              </w:rPr>
              <w:fldChar w:fldCharType="separate"/>
            </w:r>
            <w:r w:rsidR="000944F2">
              <w:rPr>
                <w:noProof/>
                <w:webHidden/>
              </w:rPr>
              <w:t>5</w:t>
            </w:r>
            <w:r w:rsidR="000944F2">
              <w:rPr>
                <w:noProof/>
                <w:webHidden/>
              </w:rPr>
              <w:fldChar w:fldCharType="end"/>
            </w:r>
          </w:hyperlink>
        </w:p>
        <w:p w14:paraId="12D0C177" w14:textId="5D06EEF5" w:rsidR="000944F2" w:rsidRDefault="006706FF">
          <w:pPr>
            <w:pStyle w:val="TOC2"/>
            <w:rPr>
              <w:rFonts w:asciiTheme="minorHAnsi" w:hAnsiTheme="minorHAnsi" w:cstheme="minorBidi"/>
              <w:noProof/>
              <w:sz w:val="22"/>
              <w:szCs w:val="22"/>
              <w:lang w:val="en-US"/>
            </w:rPr>
          </w:pPr>
          <w:hyperlink w:anchor="_Toc37261968" w:history="1">
            <w:r w:rsidR="000944F2" w:rsidRPr="00BC5176">
              <w:rPr>
                <w:rStyle w:val="Hyperlink"/>
                <w:rFonts w:ascii="Calibri" w:hAnsi="Calibri" w:cs="Calibri"/>
                <w:bCs/>
                <w:noProof/>
                <w:lang w:val="en-US"/>
              </w:rPr>
              <w:t>2.1</w:t>
            </w:r>
            <w:r w:rsidR="000944F2">
              <w:rPr>
                <w:rFonts w:asciiTheme="minorHAnsi" w:hAnsiTheme="minorHAnsi" w:cstheme="minorBidi"/>
                <w:noProof/>
                <w:sz w:val="22"/>
                <w:szCs w:val="22"/>
                <w:lang w:val="en-US"/>
              </w:rPr>
              <w:tab/>
            </w:r>
            <w:r w:rsidR="000944F2" w:rsidRPr="00BC5176">
              <w:rPr>
                <w:rStyle w:val="Hyperlink"/>
                <w:rFonts w:ascii="Calibri" w:hAnsi="Calibri" w:cs="Calibri"/>
                <w:bCs/>
                <w:noProof/>
                <w:lang w:val="en-US"/>
              </w:rPr>
              <w:t>SIPOC (Supplier, Input, Process, Output, Customer)</w:t>
            </w:r>
            <w:r w:rsidR="000944F2">
              <w:rPr>
                <w:noProof/>
                <w:webHidden/>
              </w:rPr>
              <w:tab/>
            </w:r>
            <w:r w:rsidR="000944F2">
              <w:rPr>
                <w:noProof/>
                <w:webHidden/>
              </w:rPr>
              <w:fldChar w:fldCharType="begin"/>
            </w:r>
            <w:r w:rsidR="000944F2">
              <w:rPr>
                <w:noProof/>
                <w:webHidden/>
              </w:rPr>
              <w:instrText xml:space="preserve"> PAGEREF _Toc37261968 \h </w:instrText>
            </w:r>
            <w:r w:rsidR="000944F2">
              <w:rPr>
                <w:noProof/>
                <w:webHidden/>
              </w:rPr>
            </w:r>
            <w:r w:rsidR="000944F2">
              <w:rPr>
                <w:noProof/>
                <w:webHidden/>
              </w:rPr>
              <w:fldChar w:fldCharType="separate"/>
            </w:r>
            <w:r w:rsidR="000944F2">
              <w:rPr>
                <w:noProof/>
                <w:webHidden/>
              </w:rPr>
              <w:t>5</w:t>
            </w:r>
            <w:r w:rsidR="000944F2">
              <w:rPr>
                <w:noProof/>
                <w:webHidden/>
              </w:rPr>
              <w:fldChar w:fldCharType="end"/>
            </w:r>
          </w:hyperlink>
        </w:p>
        <w:p w14:paraId="6D9AB54A" w14:textId="6DF56892" w:rsidR="000944F2" w:rsidRDefault="006706FF">
          <w:pPr>
            <w:pStyle w:val="TOC2"/>
            <w:rPr>
              <w:rFonts w:asciiTheme="minorHAnsi" w:hAnsiTheme="minorHAnsi" w:cstheme="minorBidi"/>
              <w:noProof/>
              <w:sz w:val="22"/>
              <w:szCs w:val="22"/>
              <w:lang w:val="en-US"/>
            </w:rPr>
          </w:pPr>
          <w:hyperlink w:anchor="_Toc37261969" w:history="1">
            <w:r w:rsidR="000944F2" w:rsidRPr="00BC5176">
              <w:rPr>
                <w:rStyle w:val="Hyperlink"/>
                <w:rFonts w:ascii="Calibri" w:hAnsi="Calibri" w:cs="Calibri"/>
                <w:noProof/>
                <w:lang w:val="en-US"/>
              </w:rPr>
              <w:t>2.2</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Systems in Scope</w:t>
            </w:r>
            <w:r w:rsidR="000944F2">
              <w:rPr>
                <w:noProof/>
                <w:webHidden/>
              </w:rPr>
              <w:tab/>
            </w:r>
            <w:r w:rsidR="000944F2">
              <w:rPr>
                <w:noProof/>
                <w:webHidden/>
              </w:rPr>
              <w:fldChar w:fldCharType="begin"/>
            </w:r>
            <w:r w:rsidR="000944F2">
              <w:rPr>
                <w:noProof/>
                <w:webHidden/>
              </w:rPr>
              <w:instrText xml:space="preserve"> PAGEREF _Toc37261969 \h </w:instrText>
            </w:r>
            <w:r w:rsidR="000944F2">
              <w:rPr>
                <w:noProof/>
                <w:webHidden/>
              </w:rPr>
            </w:r>
            <w:r w:rsidR="000944F2">
              <w:rPr>
                <w:noProof/>
                <w:webHidden/>
              </w:rPr>
              <w:fldChar w:fldCharType="separate"/>
            </w:r>
            <w:r w:rsidR="000944F2">
              <w:rPr>
                <w:noProof/>
                <w:webHidden/>
              </w:rPr>
              <w:t>5</w:t>
            </w:r>
            <w:r w:rsidR="000944F2">
              <w:rPr>
                <w:noProof/>
                <w:webHidden/>
              </w:rPr>
              <w:fldChar w:fldCharType="end"/>
            </w:r>
          </w:hyperlink>
        </w:p>
        <w:p w14:paraId="6329C786" w14:textId="6030C600" w:rsidR="000944F2" w:rsidRDefault="006706FF">
          <w:pPr>
            <w:pStyle w:val="TOC2"/>
            <w:rPr>
              <w:rFonts w:asciiTheme="minorHAnsi" w:hAnsiTheme="minorHAnsi" w:cstheme="minorBidi"/>
              <w:noProof/>
              <w:sz w:val="22"/>
              <w:szCs w:val="22"/>
              <w:lang w:val="en-US"/>
            </w:rPr>
          </w:pPr>
          <w:hyperlink w:anchor="_Toc37261970" w:history="1">
            <w:r w:rsidR="000944F2" w:rsidRPr="00BC5176">
              <w:rPr>
                <w:rStyle w:val="Hyperlink"/>
                <w:rFonts w:ascii="Calibri" w:hAnsi="Calibri" w:cs="Calibri"/>
                <w:noProof/>
                <w:lang w:val="en-US"/>
              </w:rPr>
              <w:t>2.3</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Out of Scope</w:t>
            </w:r>
            <w:r w:rsidR="000944F2">
              <w:rPr>
                <w:noProof/>
                <w:webHidden/>
              </w:rPr>
              <w:tab/>
            </w:r>
            <w:r w:rsidR="000944F2">
              <w:rPr>
                <w:noProof/>
                <w:webHidden/>
              </w:rPr>
              <w:fldChar w:fldCharType="begin"/>
            </w:r>
            <w:r w:rsidR="000944F2">
              <w:rPr>
                <w:noProof/>
                <w:webHidden/>
              </w:rPr>
              <w:instrText xml:space="preserve"> PAGEREF _Toc37261970 \h </w:instrText>
            </w:r>
            <w:r w:rsidR="000944F2">
              <w:rPr>
                <w:noProof/>
                <w:webHidden/>
              </w:rPr>
            </w:r>
            <w:r w:rsidR="000944F2">
              <w:rPr>
                <w:noProof/>
                <w:webHidden/>
              </w:rPr>
              <w:fldChar w:fldCharType="separate"/>
            </w:r>
            <w:r w:rsidR="000944F2">
              <w:rPr>
                <w:noProof/>
                <w:webHidden/>
              </w:rPr>
              <w:t>5</w:t>
            </w:r>
            <w:r w:rsidR="000944F2">
              <w:rPr>
                <w:noProof/>
                <w:webHidden/>
              </w:rPr>
              <w:fldChar w:fldCharType="end"/>
            </w:r>
          </w:hyperlink>
        </w:p>
        <w:p w14:paraId="54D85265" w14:textId="76A5D70D" w:rsidR="000944F2" w:rsidRDefault="006706FF">
          <w:pPr>
            <w:pStyle w:val="TOC2"/>
            <w:rPr>
              <w:rFonts w:asciiTheme="minorHAnsi" w:hAnsiTheme="minorHAnsi" w:cstheme="minorBidi"/>
              <w:noProof/>
              <w:sz w:val="22"/>
              <w:szCs w:val="22"/>
              <w:lang w:val="en-US"/>
            </w:rPr>
          </w:pPr>
          <w:hyperlink w:anchor="_Toc37261971" w:history="1">
            <w:r w:rsidR="000944F2" w:rsidRPr="00BC5176">
              <w:rPr>
                <w:rStyle w:val="Hyperlink"/>
                <w:rFonts w:ascii="Calibri" w:hAnsi="Calibri" w:cs="Calibri"/>
                <w:noProof/>
                <w:lang w:val="en-US"/>
              </w:rPr>
              <w:t>2.4</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To-Be Process in Scope</w:t>
            </w:r>
            <w:r w:rsidR="000944F2">
              <w:rPr>
                <w:noProof/>
                <w:webHidden/>
              </w:rPr>
              <w:tab/>
            </w:r>
            <w:r w:rsidR="000944F2">
              <w:rPr>
                <w:noProof/>
                <w:webHidden/>
              </w:rPr>
              <w:fldChar w:fldCharType="begin"/>
            </w:r>
            <w:r w:rsidR="000944F2">
              <w:rPr>
                <w:noProof/>
                <w:webHidden/>
              </w:rPr>
              <w:instrText xml:space="preserve"> PAGEREF _Toc37261971 \h </w:instrText>
            </w:r>
            <w:r w:rsidR="000944F2">
              <w:rPr>
                <w:noProof/>
                <w:webHidden/>
              </w:rPr>
            </w:r>
            <w:r w:rsidR="000944F2">
              <w:rPr>
                <w:noProof/>
                <w:webHidden/>
              </w:rPr>
              <w:fldChar w:fldCharType="separate"/>
            </w:r>
            <w:r w:rsidR="000944F2">
              <w:rPr>
                <w:noProof/>
                <w:webHidden/>
              </w:rPr>
              <w:t>6</w:t>
            </w:r>
            <w:r w:rsidR="000944F2">
              <w:rPr>
                <w:noProof/>
                <w:webHidden/>
              </w:rPr>
              <w:fldChar w:fldCharType="end"/>
            </w:r>
          </w:hyperlink>
        </w:p>
        <w:p w14:paraId="09DDCA0E" w14:textId="38403EFA" w:rsidR="000944F2" w:rsidRDefault="006706FF">
          <w:pPr>
            <w:pStyle w:val="TOC2"/>
            <w:rPr>
              <w:rFonts w:asciiTheme="minorHAnsi" w:hAnsiTheme="minorHAnsi" w:cstheme="minorBidi"/>
              <w:noProof/>
              <w:sz w:val="22"/>
              <w:szCs w:val="22"/>
              <w:lang w:val="en-US"/>
            </w:rPr>
          </w:pPr>
          <w:hyperlink w:anchor="_Toc37261972" w:history="1">
            <w:r w:rsidR="000944F2" w:rsidRPr="00BC5176">
              <w:rPr>
                <w:rStyle w:val="Hyperlink"/>
                <w:rFonts w:ascii="Calibri" w:hAnsi="Calibri" w:cs="Calibri"/>
                <w:noProof/>
                <w:lang w:val="en-US"/>
              </w:rPr>
              <w:t>2.5</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To-Be Document Templates</w:t>
            </w:r>
            <w:r w:rsidR="000944F2">
              <w:rPr>
                <w:noProof/>
                <w:webHidden/>
              </w:rPr>
              <w:tab/>
            </w:r>
            <w:r w:rsidR="000944F2">
              <w:rPr>
                <w:noProof/>
                <w:webHidden/>
              </w:rPr>
              <w:fldChar w:fldCharType="begin"/>
            </w:r>
            <w:r w:rsidR="000944F2">
              <w:rPr>
                <w:noProof/>
                <w:webHidden/>
              </w:rPr>
              <w:instrText xml:space="preserve"> PAGEREF _Toc37261972 \h </w:instrText>
            </w:r>
            <w:r w:rsidR="000944F2">
              <w:rPr>
                <w:noProof/>
                <w:webHidden/>
              </w:rPr>
            </w:r>
            <w:r w:rsidR="000944F2">
              <w:rPr>
                <w:noProof/>
                <w:webHidden/>
              </w:rPr>
              <w:fldChar w:fldCharType="separate"/>
            </w:r>
            <w:r w:rsidR="000944F2">
              <w:rPr>
                <w:noProof/>
                <w:webHidden/>
              </w:rPr>
              <w:t>6</w:t>
            </w:r>
            <w:r w:rsidR="000944F2">
              <w:rPr>
                <w:noProof/>
                <w:webHidden/>
              </w:rPr>
              <w:fldChar w:fldCharType="end"/>
            </w:r>
          </w:hyperlink>
        </w:p>
        <w:p w14:paraId="1C9D3B01" w14:textId="0662E1B1" w:rsidR="000944F2" w:rsidRDefault="006706FF">
          <w:pPr>
            <w:pStyle w:val="TOC1"/>
            <w:rPr>
              <w:rFonts w:eastAsiaTheme="minorEastAsia" w:cstheme="minorBidi"/>
              <w:b w:val="0"/>
              <w:noProof/>
              <w:sz w:val="22"/>
              <w:szCs w:val="22"/>
              <w:lang w:val="en-US"/>
            </w:rPr>
          </w:pPr>
          <w:hyperlink w:anchor="_Toc37261973" w:history="1">
            <w:r w:rsidR="000944F2" w:rsidRPr="00BC5176">
              <w:rPr>
                <w:rStyle w:val="Hyperlink"/>
                <w:rFonts w:ascii="Calibri" w:hAnsi="Calibri" w:cs="Calibri"/>
                <w:noProof/>
                <w:lang w:val="en-US"/>
              </w:rPr>
              <w:t>3.</w:t>
            </w:r>
            <w:r w:rsidR="000944F2">
              <w:rPr>
                <w:rFonts w:eastAsiaTheme="minorEastAsia" w:cstheme="minorBidi"/>
                <w:b w:val="0"/>
                <w:noProof/>
                <w:sz w:val="22"/>
                <w:szCs w:val="22"/>
                <w:lang w:val="en-US"/>
              </w:rPr>
              <w:tab/>
            </w:r>
            <w:r w:rsidR="000944F2" w:rsidRPr="00BC5176">
              <w:rPr>
                <w:rStyle w:val="Hyperlink"/>
                <w:rFonts w:ascii="Calibri" w:hAnsi="Calibri" w:cs="Calibri"/>
                <w:noProof/>
                <w:lang w:val="en-US"/>
              </w:rPr>
              <w:t>Detailed To-Be Process Description</w:t>
            </w:r>
            <w:r w:rsidR="000944F2">
              <w:rPr>
                <w:noProof/>
                <w:webHidden/>
              </w:rPr>
              <w:tab/>
            </w:r>
            <w:r w:rsidR="000944F2">
              <w:rPr>
                <w:noProof/>
                <w:webHidden/>
              </w:rPr>
              <w:fldChar w:fldCharType="begin"/>
            </w:r>
            <w:r w:rsidR="000944F2">
              <w:rPr>
                <w:noProof/>
                <w:webHidden/>
              </w:rPr>
              <w:instrText xml:space="preserve"> PAGEREF _Toc37261973 \h </w:instrText>
            </w:r>
            <w:r w:rsidR="000944F2">
              <w:rPr>
                <w:noProof/>
                <w:webHidden/>
              </w:rPr>
            </w:r>
            <w:r w:rsidR="000944F2">
              <w:rPr>
                <w:noProof/>
                <w:webHidden/>
              </w:rPr>
              <w:fldChar w:fldCharType="separate"/>
            </w:r>
            <w:r w:rsidR="000944F2">
              <w:rPr>
                <w:noProof/>
                <w:webHidden/>
              </w:rPr>
              <w:t>9</w:t>
            </w:r>
            <w:r w:rsidR="000944F2">
              <w:rPr>
                <w:noProof/>
                <w:webHidden/>
              </w:rPr>
              <w:fldChar w:fldCharType="end"/>
            </w:r>
          </w:hyperlink>
        </w:p>
        <w:p w14:paraId="56ED4684" w14:textId="394E1D75" w:rsidR="000944F2" w:rsidRDefault="006706FF">
          <w:pPr>
            <w:pStyle w:val="TOC2"/>
            <w:rPr>
              <w:rFonts w:asciiTheme="minorHAnsi" w:hAnsiTheme="minorHAnsi" w:cstheme="minorBidi"/>
              <w:noProof/>
              <w:sz w:val="22"/>
              <w:szCs w:val="22"/>
              <w:lang w:val="en-US"/>
            </w:rPr>
          </w:pPr>
          <w:hyperlink w:anchor="_Toc37261974" w:history="1">
            <w:r w:rsidR="000944F2" w:rsidRPr="00BC5176">
              <w:rPr>
                <w:rStyle w:val="Hyperlink"/>
                <w:rFonts w:ascii="Calibri" w:hAnsi="Calibri" w:cs="Calibri"/>
                <w:noProof/>
              </w:rPr>
              <w:t>3.1.</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Keystroke</w:t>
            </w:r>
            <w:r w:rsidR="000944F2" w:rsidRPr="00BC5176">
              <w:rPr>
                <w:rStyle w:val="Hyperlink"/>
                <w:rFonts w:ascii="Calibri" w:hAnsi="Calibri" w:cs="Calibri"/>
                <w:noProof/>
              </w:rPr>
              <w:t xml:space="preserve"> Level Process Description</w:t>
            </w:r>
            <w:r w:rsidR="000944F2">
              <w:rPr>
                <w:noProof/>
                <w:webHidden/>
              </w:rPr>
              <w:tab/>
            </w:r>
            <w:r w:rsidR="000944F2">
              <w:rPr>
                <w:noProof/>
                <w:webHidden/>
              </w:rPr>
              <w:fldChar w:fldCharType="begin"/>
            </w:r>
            <w:r w:rsidR="000944F2">
              <w:rPr>
                <w:noProof/>
                <w:webHidden/>
              </w:rPr>
              <w:instrText xml:space="preserve"> PAGEREF _Toc37261974 \h </w:instrText>
            </w:r>
            <w:r w:rsidR="000944F2">
              <w:rPr>
                <w:noProof/>
                <w:webHidden/>
              </w:rPr>
            </w:r>
            <w:r w:rsidR="000944F2">
              <w:rPr>
                <w:noProof/>
                <w:webHidden/>
              </w:rPr>
              <w:fldChar w:fldCharType="separate"/>
            </w:r>
            <w:r w:rsidR="000944F2">
              <w:rPr>
                <w:noProof/>
                <w:webHidden/>
              </w:rPr>
              <w:t>9</w:t>
            </w:r>
            <w:r w:rsidR="000944F2">
              <w:rPr>
                <w:noProof/>
                <w:webHidden/>
              </w:rPr>
              <w:fldChar w:fldCharType="end"/>
            </w:r>
          </w:hyperlink>
        </w:p>
        <w:p w14:paraId="67B715C9" w14:textId="20BAE9FE" w:rsidR="000944F2" w:rsidRDefault="006706FF">
          <w:pPr>
            <w:pStyle w:val="TOC2"/>
            <w:rPr>
              <w:rFonts w:asciiTheme="minorHAnsi" w:hAnsiTheme="minorHAnsi" w:cstheme="minorBidi"/>
              <w:noProof/>
              <w:sz w:val="22"/>
              <w:szCs w:val="22"/>
              <w:lang w:val="en-US"/>
            </w:rPr>
          </w:pPr>
          <w:hyperlink w:anchor="_Toc37261975" w:history="1">
            <w:r w:rsidR="000944F2" w:rsidRPr="00BC5176">
              <w:rPr>
                <w:rStyle w:val="Hyperlink"/>
                <w:rFonts w:ascii="Calibri" w:hAnsi="Calibri" w:cs="Calibri"/>
                <w:noProof/>
                <w:lang w:val="en-US"/>
              </w:rPr>
              <w:t>3.2.</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Validation/Checks (Before Clicking on CVs)</w:t>
            </w:r>
            <w:r w:rsidR="000944F2">
              <w:rPr>
                <w:noProof/>
                <w:webHidden/>
              </w:rPr>
              <w:tab/>
            </w:r>
            <w:r w:rsidR="000944F2">
              <w:rPr>
                <w:noProof/>
                <w:webHidden/>
              </w:rPr>
              <w:fldChar w:fldCharType="begin"/>
            </w:r>
            <w:r w:rsidR="000944F2">
              <w:rPr>
                <w:noProof/>
                <w:webHidden/>
              </w:rPr>
              <w:instrText xml:space="preserve"> PAGEREF _Toc37261975 \h </w:instrText>
            </w:r>
            <w:r w:rsidR="000944F2">
              <w:rPr>
                <w:noProof/>
                <w:webHidden/>
              </w:rPr>
            </w:r>
            <w:r w:rsidR="000944F2">
              <w:rPr>
                <w:noProof/>
                <w:webHidden/>
              </w:rPr>
              <w:fldChar w:fldCharType="separate"/>
            </w:r>
            <w:r w:rsidR="000944F2">
              <w:rPr>
                <w:noProof/>
                <w:webHidden/>
              </w:rPr>
              <w:t>33</w:t>
            </w:r>
            <w:r w:rsidR="000944F2">
              <w:rPr>
                <w:noProof/>
                <w:webHidden/>
              </w:rPr>
              <w:fldChar w:fldCharType="end"/>
            </w:r>
          </w:hyperlink>
        </w:p>
        <w:p w14:paraId="75CBA612" w14:textId="699F6E6A" w:rsidR="000944F2" w:rsidRDefault="006706FF">
          <w:pPr>
            <w:pStyle w:val="TOC2"/>
            <w:rPr>
              <w:rFonts w:asciiTheme="minorHAnsi" w:hAnsiTheme="minorHAnsi" w:cstheme="minorBidi"/>
              <w:noProof/>
              <w:sz w:val="22"/>
              <w:szCs w:val="22"/>
              <w:lang w:val="en-US"/>
            </w:rPr>
          </w:pPr>
          <w:hyperlink w:anchor="_Toc37261976" w:history="1">
            <w:r w:rsidR="000944F2" w:rsidRPr="00BC5176">
              <w:rPr>
                <w:rStyle w:val="Hyperlink"/>
                <w:rFonts w:ascii="Calibri" w:hAnsi="Calibri" w:cs="Calibri"/>
                <w:noProof/>
                <w:lang w:val="en-US"/>
              </w:rPr>
              <w:t>3.3.</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Table List (Tables to be created in Database)</w:t>
            </w:r>
            <w:r w:rsidR="000944F2">
              <w:rPr>
                <w:noProof/>
                <w:webHidden/>
              </w:rPr>
              <w:tab/>
            </w:r>
            <w:r w:rsidR="000944F2">
              <w:rPr>
                <w:noProof/>
                <w:webHidden/>
              </w:rPr>
              <w:fldChar w:fldCharType="begin"/>
            </w:r>
            <w:r w:rsidR="000944F2">
              <w:rPr>
                <w:noProof/>
                <w:webHidden/>
              </w:rPr>
              <w:instrText xml:space="preserve"> PAGEREF _Toc37261976 \h </w:instrText>
            </w:r>
            <w:r w:rsidR="000944F2">
              <w:rPr>
                <w:noProof/>
                <w:webHidden/>
              </w:rPr>
            </w:r>
            <w:r w:rsidR="000944F2">
              <w:rPr>
                <w:noProof/>
                <w:webHidden/>
              </w:rPr>
              <w:fldChar w:fldCharType="separate"/>
            </w:r>
            <w:r w:rsidR="000944F2">
              <w:rPr>
                <w:noProof/>
                <w:webHidden/>
              </w:rPr>
              <w:t>33</w:t>
            </w:r>
            <w:r w:rsidR="000944F2">
              <w:rPr>
                <w:noProof/>
                <w:webHidden/>
              </w:rPr>
              <w:fldChar w:fldCharType="end"/>
            </w:r>
          </w:hyperlink>
        </w:p>
        <w:p w14:paraId="20AEE984" w14:textId="6E84A4EF" w:rsidR="000944F2" w:rsidRDefault="006706FF">
          <w:pPr>
            <w:pStyle w:val="TOC2"/>
            <w:rPr>
              <w:rFonts w:asciiTheme="minorHAnsi" w:hAnsiTheme="minorHAnsi" w:cstheme="minorBidi"/>
              <w:noProof/>
              <w:sz w:val="22"/>
              <w:szCs w:val="22"/>
              <w:lang w:val="en-US"/>
            </w:rPr>
          </w:pPr>
          <w:hyperlink w:anchor="_Toc37261977" w:history="1">
            <w:r w:rsidR="000944F2" w:rsidRPr="00BC5176">
              <w:rPr>
                <w:rStyle w:val="Hyperlink"/>
                <w:rFonts w:ascii="Calibri" w:hAnsi="Calibri" w:cs="Calibri"/>
                <w:noProof/>
                <w:lang w:val="en-US"/>
              </w:rPr>
              <w:t>3.4.</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Folder Structure</w:t>
            </w:r>
            <w:r w:rsidR="000944F2">
              <w:rPr>
                <w:noProof/>
                <w:webHidden/>
              </w:rPr>
              <w:tab/>
            </w:r>
            <w:r w:rsidR="000944F2">
              <w:rPr>
                <w:noProof/>
                <w:webHidden/>
              </w:rPr>
              <w:fldChar w:fldCharType="begin"/>
            </w:r>
            <w:r w:rsidR="000944F2">
              <w:rPr>
                <w:noProof/>
                <w:webHidden/>
              </w:rPr>
              <w:instrText xml:space="preserve"> PAGEREF _Toc37261977 \h </w:instrText>
            </w:r>
            <w:r w:rsidR="000944F2">
              <w:rPr>
                <w:noProof/>
                <w:webHidden/>
              </w:rPr>
            </w:r>
            <w:r w:rsidR="000944F2">
              <w:rPr>
                <w:noProof/>
                <w:webHidden/>
              </w:rPr>
              <w:fldChar w:fldCharType="separate"/>
            </w:r>
            <w:r w:rsidR="000944F2">
              <w:rPr>
                <w:noProof/>
                <w:webHidden/>
              </w:rPr>
              <w:t>33</w:t>
            </w:r>
            <w:r w:rsidR="000944F2">
              <w:rPr>
                <w:noProof/>
                <w:webHidden/>
              </w:rPr>
              <w:fldChar w:fldCharType="end"/>
            </w:r>
          </w:hyperlink>
        </w:p>
        <w:p w14:paraId="714132DC" w14:textId="08592B23" w:rsidR="000944F2" w:rsidRDefault="006706FF">
          <w:pPr>
            <w:pStyle w:val="TOC2"/>
            <w:rPr>
              <w:rFonts w:asciiTheme="minorHAnsi" w:hAnsiTheme="minorHAnsi" w:cstheme="minorBidi"/>
              <w:noProof/>
              <w:sz w:val="22"/>
              <w:szCs w:val="22"/>
              <w:lang w:val="en-US"/>
            </w:rPr>
          </w:pPr>
          <w:hyperlink w:anchor="_Toc37261978" w:history="1">
            <w:r w:rsidR="000944F2" w:rsidRPr="00BC5176">
              <w:rPr>
                <w:rStyle w:val="Hyperlink"/>
                <w:rFonts w:ascii="Calibri" w:hAnsi="Calibri" w:cs="Calibri"/>
                <w:noProof/>
                <w:lang w:val="en-US"/>
              </w:rPr>
              <w:t>3.5.</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Exceptions</w:t>
            </w:r>
            <w:r w:rsidR="000944F2">
              <w:rPr>
                <w:noProof/>
                <w:webHidden/>
              </w:rPr>
              <w:tab/>
            </w:r>
            <w:r w:rsidR="000944F2">
              <w:rPr>
                <w:noProof/>
                <w:webHidden/>
              </w:rPr>
              <w:fldChar w:fldCharType="begin"/>
            </w:r>
            <w:r w:rsidR="000944F2">
              <w:rPr>
                <w:noProof/>
                <w:webHidden/>
              </w:rPr>
              <w:instrText xml:space="preserve"> PAGEREF _Toc37261978 \h </w:instrText>
            </w:r>
            <w:r w:rsidR="000944F2">
              <w:rPr>
                <w:noProof/>
                <w:webHidden/>
              </w:rPr>
            </w:r>
            <w:r w:rsidR="000944F2">
              <w:rPr>
                <w:noProof/>
                <w:webHidden/>
              </w:rPr>
              <w:fldChar w:fldCharType="separate"/>
            </w:r>
            <w:r w:rsidR="000944F2">
              <w:rPr>
                <w:noProof/>
                <w:webHidden/>
              </w:rPr>
              <w:t>34</w:t>
            </w:r>
            <w:r w:rsidR="000944F2">
              <w:rPr>
                <w:noProof/>
                <w:webHidden/>
              </w:rPr>
              <w:fldChar w:fldCharType="end"/>
            </w:r>
          </w:hyperlink>
        </w:p>
        <w:p w14:paraId="6D490DD1" w14:textId="6AB33A6F" w:rsidR="000944F2" w:rsidRDefault="006706FF">
          <w:pPr>
            <w:pStyle w:val="TOC2"/>
            <w:rPr>
              <w:rFonts w:asciiTheme="minorHAnsi" w:hAnsiTheme="minorHAnsi" w:cstheme="minorBidi"/>
              <w:noProof/>
              <w:sz w:val="22"/>
              <w:szCs w:val="22"/>
              <w:lang w:val="en-US"/>
            </w:rPr>
          </w:pPr>
          <w:hyperlink w:anchor="_Toc37261979" w:history="1">
            <w:r w:rsidR="000944F2" w:rsidRPr="00BC5176">
              <w:rPr>
                <w:rStyle w:val="Hyperlink"/>
                <w:rFonts w:ascii="Calibri" w:hAnsi="Calibri" w:cs="Calibri"/>
                <w:noProof/>
                <w:lang w:val="en-US"/>
              </w:rPr>
              <w:t>3.6.</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Audit Trail</w:t>
            </w:r>
            <w:r w:rsidR="000944F2">
              <w:rPr>
                <w:noProof/>
                <w:webHidden/>
              </w:rPr>
              <w:tab/>
            </w:r>
            <w:r w:rsidR="000944F2">
              <w:rPr>
                <w:noProof/>
                <w:webHidden/>
              </w:rPr>
              <w:fldChar w:fldCharType="begin"/>
            </w:r>
            <w:r w:rsidR="000944F2">
              <w:rPr>
                <w:noProof/>
                <w:webHidden/>
              </w:rPr>
              <w:instrText xml:space="preserve"> PAGEREF _Toc37261979 \h </w:instrText>
            </w:r>
            <w:r w:rsidR="000944F2">
              <w:rPr>
                <w:noProof/>
                <w:webHidden/>
              </w:rPr>
            </w:r>
            <w:r w:rsidR="000944F2">
              <w:rPr>
                <w:noProof/>
                <w:webHidden/>
              </w:rPr>
              <w:fldChar w:fldCharType="separate"/>
            </w:r>
            <w:r w:rsidR="000944F2">
              <w:rPr>
                <w:noProof/>
                <w:webHidden/>
              </w:rPr>
              <w:t>34</w:t>
            </w:r>
            <w:r w:rsidR="000944F2">
              <w:rPr>
                <w:noProof/>
                <w:webHidden/>
              </w:rPr>
              <w:fldChar w:fldCharType="end"/>
            </w:r>
          </w:hyperlink>
        </w:p>
        <w:p w14:paraId="26A3FA59" w14:textId="35DF332C" w:rsidR="000944F2" w:rsidRDefault="006706FF">
          <w:pPr>
            <w:pStyle w:val="TOC2"/>
            <w:rPr>
              <w:rFonts w:asciiTheme="minorHAnsi" w:hAnsiTheme="minorHAnsi" w:cstheme="minorBidi"/>
              <w:noProof/>
              <w:sz w:val="22"/>
              <w:szCs w:val="22"/>
              <w:lang w:val="en-US"/>
            </w:rPr>
          </w:pPr>
          <w:hyperlink w:anchor="_Toc37261980" w:history="1">
            <w:r w:rsidR="000944F2" w:rsidRPr="00BC5176">
              <w:rPr>
                <w:rStyle w:val="Hyperlink"/>
                <w:rFonts w:ascii="Calibri" w:hAnsi="Calibri" w:cs="Calibri"/>
                <w:noProof/>
                <w:lang w:val="en-US"/>
              </w:rPr>
              <w:t>3.7.</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Robot Transaction Logging</w:t>
            </w:r>
            <w:r w:rsidR="000944F2">
              <w:rPr>
                <w:noProof/>
                <w:webHidden/>
              </w:rPr>
              <w:tab/>
            </w:r>
            <w:r w:rsidR="000944F2">
              <w:rPr>
                <w:noProof/>
                <w:webHidden/>
              </w:rPr>
              <w:fldChar w:fldCharType="begin"/>
            </w:r>
            <w:r w:rsidR="000944F2">
              <w:rPr>
                <w:noProof/>
                <w:webHidden/>
              </w:rPr>
              <w:instrText xml:space="preserve"> PAGEREF _Toc37261980 \h </w:instrText>
            </w:r>
            <w:r w:rsidR="000944F2">
              <w:rPr>
                <w:noProof/>
                <w:webHidden/>
              </w:rPr>
            </w:r>
            <w:r w:rsidR="000944F2">
              <w:rPr>
                <w:noProof/>
                <w:webHidden/>
              </w:rPr>
              <w:fldChar w:fldCharType="separate"/>
            </w:r>
            <w:r w:rsidR="000944F2">
              <w:rPr>
                <w:noProof/>
                <w:webHidden/>
              </w:rPr>
              <w:t>34</w:t>
            </w:r>
            <w:r w:rsidR="000944F2">
              <w:rPr>
                <w:noProof/>
                <w:webHidden/>
              </w:rPr>
              <w:fldChar w:fldCharType="end"/>
            </w:r>
          </w:hyperlink>
        </w:p>
        <w:p w14:paraId="7BC7DFB3" w14:textId="6D48EE15" w:rsidR="000944F2" w:rsidRDefault="006706FF">
          <w:pPr>
            <w:pStyle w:val="TOC2"/>
            <w:rPr>
              <w:rFonts w:asciiTheme="minorHAnsi" w:hAnsiTheme="minorHAnsi" w:cstheme="minorBidi"/>
              <w:noProof/>
              <w:sz w:val="22"/>
              <w:szCs w:val="22"/>
              <w:lang w:val="en-US"/>
            </w:rPr>
          </w:pPr>
          <w:hyperlink w:anchor="_Toc37261981" w:history="1">
            <w:r w:rsidR="000944F2" w:rsidRPr="00BC5176">
              <w:rPr>
                <w:rStyle w:val="Hyperlink"/>
                <w:rFonts w:ascii="Calibri" w:hAnsi="Calibri" w:cs="Calibri"/>
                <w:noProof/>
                <w:lang w:val="en-US"/>
              </w:rPr>
              <w:t>3.8.</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Credential Requirement</w:t>
            </w:r>
            <w:r w:rsidR="000944F2">
              <w:rPr>
                <w:noProof/>
                <w:webHidden/>
              </w:rPr>
              <w:tab/>
            </w:r>
            <w:r w:rsidR="000944F2">
              <w:rPr>
                <w:noProof/>
                <w:webHidden/>
              </w:rPr>
              <w:fldChar w:fldCharType="begin"/>
            </w:r>
            <w:r w:rsidR="000944F2">
              <w:rPr>
                <w:noProof/>
                <w:webHidden/>
              </w:rPr>
              <w:instrText xml:space="preserve"> PAGEREF _Toc37261981 \h </w:instrText>
            </w:r>
            <w:r w:rsidR="000944F2">
              <w:rPr>
                <w:noProof/>
                <w:webHidden/>
              </w:rPr>
            </w:r>
            <w:r w:rsidR="000944F2">
              <w:rPr>
                <w:noProof/>
                <w:webHidden/>
              </w:rPr>
              <w:fldChar w:fldCharType="separate"/>
            </w:r>
            <w:r w:rsidR="000944F2">
              <w:rPr>
                <w:noProof/>
                <w:webHidden/>
              </w:rPr>
              <w:t>34</w:t>
            </w:r>
            <w:r w:rsidR="000944F2">
              <w:rPr>
                <w:noProof/>
                <w:webHidden/>
              </w:rPr>
              <w:fldChar w:fldCharType="end"/>
            </w:r>
          </w:hyperlink>
        </w:p>
        <w:p w14:paraId="3DDDDF26" w14:textId="3E6C70E3" w:rsidR="000944F2" w:rsidRDefault="006706FF">
          <w:pPr>
            <w:pStyle w:val="TOC2"/>
            <w:rPr>
              <w:rFonts w:asciiTheme="minorHAnsi" w:hAnsiTheme="minorHAnsi" w:cstheme="minorBidi"/>
              <w:noProof/>
              <w:sz w:val="22"/>
              <w:szCs w:val="22"/>
              <w:lang w:val="en-US"/>
            </w:rPr>
          </w:pPr>
          <w:hyperlink w:anchor="_Toc37261982" w:history="1">
            <w:r w:rsidR="000944F2" w:rsidRPr="00BC5176">
              <w:rPr>
                <w:rStyle w:val="Hyperlink"/>
                <w:rFonts w:ascii="Calibri" w:hAnsi="Calibri" w:cs="Calibri"/>
                <w:noProof/>
                <w:lang w:val="en-US"/>
              </w:rPr>
              <w:t>3.9.</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License Requirement</w:t>
            </w:r>
            <w:r w:rsidR="000944F2">
              <w:rPr>
                <w:noProof/>
                <w:webHidden/>
              </w:rPr>
              <w:tab/>
            </w:r>
            <w:r w:rsidR="000944F2">
              <w:rPr>
                <w:noProof/>
                <w:webHidden/>
              </w:rPr>
              <w:fldChar w:fldCharType="begin"/>
            </w:r>
            <w:r w:rsidR="000944F2">
              <w:rPr>
                <w:noProof/>
                <w:webHidden/>
              </w:rPr>
              <w:instrText xml:space="preserve"> PAGEREF _Toc37261982 \h </w:instrText>
            </w:r>
            <w:r w:rsidR="000944F2">
              <w:rPr>
                <w:noProof/>
                <w:webHidden/>
              </w:rPr>
            </w:r>
            <w:r w:rsidR="000944F2">
              <w:rPr>
                <w:noProof/>
                <w:webHidden/>
              </w:rPr>
              <w:fldChar w:fldCharType="separate"/>
            </w:r>
            <w:r w:rsidR="000944F2">
              <w:rPr>
                <w:noProof/>
                <w:webHidden/>
              </w:rPr>
              <w:t>35</w:t>
            </w:r>
            <w:r w:rsidR="000944F2">
              <w:rPr>
                <w:noProof/>
                <w:webHidden/>
              </w:rPr>
              <w:fldChar w:fldCharType="end"/>
            </w:r>
          </w:hyperlink>
        </w:p>
        <w:p w14:paraId="03C677DF" w14:textId="3CB54811" w:rsidR="000944F2" w:rsidRDefault="006706FF">
          <w:pPr>
            <w:pStyle w:val="TOC2"/>
            <w:rPr>
              <w:rFonts w:asciiTheme="minorHAnsi" w:hAnsiTheme="minorHAnsi" w:cstheme="minorBidi"/>
              <w:noProof/>
              <w:sz w:val="22"/>
              <w:szCs w:val="22"/>
              <w:lang w:val="en-US"/>
            </w:rPr>
          </w:pPr>
          <w:hyperlink w:anchor="_Toc37261983" w:history="1">
            <w:r w:rsidR="000944F2" w:rsidRPr="00BC5176">
              <w:rPr>
                <w:rStyle w:val="Hyperlink"/>
                <w:rFonts w:ascii="Calibri" w:hAnsi="Calibri" w:cs="Calibri"/>
                <w:noProof/>
                <w:lang w:val="en-US"/>
              </w:rPr>
              <w:t>3.10.</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Data Privacy</w:t>
            </w:r>
            <w:r w:rsidR="000944F2">
              <w:rPr>
                <w:noProof/>
                <w:webHidden/>
              </w:rPr>
              <w:tab/>
            </w:r>
            <w:r w:rsidR="000944F2">
              <w:rPr>
                <w:noProof/>
                <w:webHidden/>
              </w:rPr>
              <w:fldChar w:fldCharType="begin"/>
            </w:r>
            <w:r w:rsidR="000944F2">
              <w:rPr>
                <w:noProof/>
                <w:webHidden/>
              </w:rPr>
              <w:instrText xml:space="preserve"> PAGEREF _Toc37261983 \h </w:instrText>
            </w:r>
            <w:r w:rsidR="000944F2">
              <w:rPr>
                <w:noProof/>
                <w:webHidden/>
              </w:rPr>
            </w:r>
            <w:r w:rsidR="000944F2">
              <w:rPr>
                <w:noProof/>
                <w:webHidden/>
              </w:rPr>
              <w:fldChar w:fldCharType="separate"/>
            </w:r>
            <w:r w:rsidR="000944F2">
              <w:rPr>
                <w:noProof/>
                <w:webHidden/>
              </w:rPr>
              <w:t>35</w:t>
            </w:r>
            <w:r w:rsidR="000944F2">
              <w:rPr>
                <w:noProof/>
                <w:webHidden/>
              </w:rPr>
              <w:fldChar w:fldCharType="end"/>
            </w:r>
          </w:hyperlink>
        </w:p>
        <w:p w14:paraId="6FF148ED" w14:textId="5D3EDD41" w:rsidR="000944F2" w:rsidRDefault="006706FF">
          <w:pPr>
            <w:pStyle w:val="TOC2"/>
            <w:rPr>
              <w:rFonts w:asciiTheme="minorHAnsi" w:hAnsiTheme="minorHAnsi" w:cstheme="minorBidi"/>
              <w:noProof/>
              <w:sz w:val="22"/>
              <w:szCs w:val="22"/>
              <w:lang w:val="en-US"/>
            </w:rPr>
          </w:pPr>
          <w:hyperlink w:anchor="_Toc37261984" w:history="1">
            <w:r w:rsidR="000944F2" w:rsidRPr="00BC5176">
              <w:rPr>
                <w:rStyle w:val="Hyperlink"/>
                <w:rFonts w:ascii="Calibri" w:hAnsi="Calibri" w:cs="Calibri"/>
                <w:noProof/>
                <w:lang w:val="en-US"/>
              </w:rPr>
              <w:t>3.11.</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Data Archival</w:t>
            </w:r>
            <w:r w:rsidR="000944F2">
              <w:rPr>
                <w:noProof/>
                <w:webHidden/>
              </w:rPr>
              <w:tab/>
            </w:r>
            <w:r w:rsidR="000944F2">
              <w:rPr>
                <w:noProof/>
                <w:webHidden/>
              </w:rPr>
              <w:fldChar w:fldCharType="begin"/>
            </w:r>
            <w:r w:rsidR="000944F2">
              <w:rPr>
                <w:noProof/>
                <w:webHidden/>
              </w:rPr>
              <w:instrText xml:space="preserve"> PAGEREF _Toc37261984 \h </w:instrText>
            </w:r>
            <w:r w:rsidR="000944F2">
              <w:rPr>
                <w:noProof/>
                <w:webHidden/>
              </w:rPr>
            </w:r>
            <w:r w:rsidR="000944F2">
              <w:rPr>
                <w:noProof/>
                <w:webHidden/>
              </w:rPr>
              <w:fldChar w:fldCharType="separate"/>
            </w:r>
            <w:r w:rsidR="000944F2">
              <w:rPr>
                <w:noProof/>
                <w:webHidden/>
              </w:rPr>
              <w:t>35</w:t>
            </w:r>
            <w:r w:rsidR="000944F2">
              <w:rPr>
                <w:noProof/>
                <w:webHidden/>
              </w:rPr>
              <w:fldChar w:fldCharType="end"/>
            </w:r>
          </w:hyperlink>
        </w:p>
        <w:p w14:paraId="16879EAA" w14:textId="401FA8CF" w:rsidR="000944F2" w:rsidRDefault="006706FF">
          <w:pPr>
            <w:pStyle w:val="TOC2"/>
            <w:rPr>
              <w:rFonts w:asciiTheme="minorHAnsi" w:hAnsiTheme="minorHAnsi" w:cstheme="minorBidi"/>
              <w:noProof/>
              <w:sz w:val="22"/>
              <w:szCs w:val="22"/>
              <w:lang w:val="en-US"/>
            </w:rPr>
          </w:pPr>
          <w:hyperlink w:anchor="_Toc37261985" w:history="1">
            <w:r w:rsidR="000944F2" w:rsidRPr="00BC5176">
              <w:rPr>
                <w:rStyle w:val="Hyperlink"/>
                <w:rFonts w:ascii="Calibri" w:hAnsi="Calibri" w:cs="Calibri"/>
                <w:noProof/>
                <w:lang w:val="en-US"/>
              </w:rPr>
              <w:t>3.12.</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Assumptions</w:t>
            </w:r>
            <w:r w:rsidR="000944F2">
              <w:rPr>
                <w:noProof/>
                <w:webHidden/>
              </w:rPr>
              <w:tab/>
            </w:r>
            <w:r w:rsidR="000944F2">
              <w:rPr>
                <w:noProof/>
                <w:webHidden/>
              </w:rPr>
              <w:fldChar w:fldCharType="begin"/>
            </w:r>
            <w:r w:rsidR="000944F2">
              <w:rPr>
                <w:noProof/>
                <w:webHidden/>
              </w:rPr>
              <w:instrText xml:space="preserve"> PAGEREF _Toc37261985 \h </w:instrText>
            </w:r>
            <w:r w:rsidR="000944F2">
              <w:rPr>
                <w:noProof/>
                <w:webHidden/>
              </w:rPr>
            </w:r>
            <w:r w:rsidR="000944F2">
              <w:rPr>
                <w:noProof/>
                <w:webHidden/>
              </w:rPr>
              <w:fldChar w:fldCharType="separate"/>
            </w:r>
            <w:r w:rsidR="000944F2">
              <w:rPr>
                <w:noProof/>
                <w:webHidden/>
              </w:rPr>
              <w:t>35</w:t>
            </w:r>
            <w:r w:rsidR="000944F2">
              <w:rPr>
                <w:noProof/>
                <w:webHidden/>
              </w:rPr>
              <w:fldChar w:fldCharType="end"/>
            </w:r>
          </w:hyperlink>
        </w:p>
        <w:p w14:paraId="6BDEAF41" w14:textId="6487DAB1" w:rsidR="000944F2" w:rsidRDefault="006706FF">
          <w:pPr>
            <w:pStyle w:val="TOC1"/>
            <w:rPr>
              <w:rFonts w:eastAsiaTheme="minorEastAsia" w:cstheme="minorBidi"/>
              <w:b w:val="0"/>
              <w:noProof/>
              <w:sz w:val="22"/>
              <w:szCs w:val="22"/>
              <w:lang w:val="en-US"/>
            </w:rPr>
          </w:pPr>
          <w:hyperlink w:anchor="_Toc37261986" w:history="1">
            <w:r w:rsidR="000944F2" w:rsidRPr="00BC5176">
              <w:rPr>
                <w:rStyle w:val="Hyperlink"/>
                <w:rFonts w:ascii="Calibri" w:hAnsi="Calibri" w:cs="Calibri"/>
                <w:noProof/>
                <w:lang w:val="en-US"/>
              </w:rPr>
              <w:t>4.</w:t>
            </w:r>
            <w:r w:rsidR="000944F2">
              <w:rPr>
                <w:rFonts w:eastAsiaTheme="minorEastAsia" w:cstheme="minorBidi"/>
                <w:b w:val="0"/>
                <w:noProof/>
                <w:sz w:val="22"/>
                <w:szCs w:val="22"/>
                <w:lang w:val="en-US"/>
              </w:rPr>
              <w:tab/>
            </w:r>
            <w:r w:rsidR="000944F2" w:rsidRPr="00BC5176">
              <w:rPr>
                <w:rStyle w:val="Hyperlink"/>
                <w:rFonts w:ascii="Calibri" w:hAnsi="Calibri" w:cs="Calibri"/>
                <w:noProof/>
                <w:lang w:val="en-US"/>
              </w:rPr>
              <w:t>Considerations for Testing</w:t>
            </w:r>
            <w:r w:rsidR="000944F2">
              <w:rPr>
                <w:noProof/>
                <w:webHidden/>
              </w:rPr>
              <w:tab/>
            </w:r>
            <w:r w:rsidR="000944F2">
              <w:rPr>
                <w:noProof/>
                <w:webHidden/>
              </w:rPr>
              <w:fldChar w:fldCharType="begin"/>
            </w:r>
            <w:r w:rsidR="000944F2">
              <w:rPr>
                <w:noProof/>
                <w:webHidden/>
              </w:rPr>
              <w:instrText xml:space="preserve"> PAGEREF _Toc37261986 \h </w:instrText>
            </w:r>
            <w:r w:rsidR="000944F2">
              <w:rPr>
                <w:noProof/>
                <w:webHidden/>
              </w:rPr>
            </w:r>
            <w:r w:rsidR="000944F2">
              <w:rPr>
                <w:noProof/>
                <w:webHidden/>
              </w:rPr>
              <w:fldChar w:fldCharType="separate"/>
            </w:r>
            <w:r w:rsidR="000944F2">
              <w:rPr>
                <w:noProof/>
                <w:webHidden/>
              </w:rPr>
              <w:t>36</w:t>
            </w:r>
            <w:r w:rsidR="000944F2">
              <w:rPr>
                <w:noProof/>
                <w:webHidden/>
              </w:rPr>
              <w:fldChar w:fldCharType="end"/>
            </w:r>
          </w:hyperlink>
        </w:p>
        <w:p w14:paraId="58F6461A" w14:textId="150837BE" w:rsidR="000944F2" w:rsidRDefault="006706FF">
          <w:pPr>
            <w:pStyle w:val="TOC2"/>
            <w:rPr>
              <w:rFonts w:asciiTheme="minorHAnsi" w:hAnsiTheme="minorHAnsi" w:cstheme="minorBidi"/>
              <w:noProof/>
              <w:sz w:val="22"/>
              <w:szCs w:val="22"/>
              <w:lang w:val="en-US"/>
            </w:rPr>
          </w:pPr>
          <w:hyperlink w:anchor="_Toc37261987" w:history="1">
            <w:r w:rsidR="000944F2" w:rsidRPr="00BC5176">
              <w:rPr>
                <w:rStyle w:val="Hyperlink"/>
                <w:rFonts w:ascii="Calibri" w:hAnsi="Calibri" w:cs="Calibri"/>
                <w:noProof/>
                <w:lang w:val="en-US"/>
              </w:rPr>
              <w:t>4.1.</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Unit Testing</w:t>
            </w:r>
            <w:r w:rsidR="000944F2">
              <w:rPr>
                <w:noProof/>
                <w:webHidden/>
              </w:rPr>
              <w:tab/>
            </w:r>
            <w:r w:rsidR="000944F2">
              <w:rPr>
                <w:noProof/>
                <w:webHidden/>
              </w:rPr>
              <w:fldChar w:fldCharType="begin"/>
            </w:r>
            <w:r w:rsidR="000944F2">
              <w:rPr>
                <w:noProof/>
                <w:webHidden/>
              </w:rPr>
              <w:instrText xml:space="preserve"> PAGEREF _Toc37261987 \h </w:instrText>
            </w:r>
            <w:r w:rsidR="000944F2">
              <w:rPr>
                <w:noProof/>
                <w:webHidden/>
              </w:rPr>
            </w:r>
            <w:r w:rsidR="000944F2">
              <w:rPr>
                <w:noProof/>
                <w:webHidden/>
              </w:rPr>
              <w:fldChar w:fldCharType="separate"/>
            </w:r>
            <w:r w:rsidR="000944F2">
              <w:rPr>
                <w:noProof/>
                <w:webHidden/>
              </w:rPr>
              <w:t>36</w:t>
            </w:r>
            <w:r w:rsidR="000944F2">
              <w:rPr>
                <w:noProof/>
                <w:webHidden/>
              </w:rPr>
              <w:fldChar w:fldCharType="end"/>
            </w:r>
          </w:hyperlink>
        </w:p>
        <w:p w14:paraId="7AEC2617" w14:textId="4A9640EE" w:rsidR="000944F2" w:rsidRDefault="006706FF">
          <w:pPr>
            <w:pStyle w:val="TOC2"/>
            <w:rPr>
              <w:rFonts w:asciiTheme="minorHAnsi" w:hAnsiTheme="minorHAnsi" w:cstheme="minorBidi"/>
              <w:noProof/>
              <w:sz w:val="22"/>
              <w:szCs w:val="22"/>
              <w:lang w:val="en-US"/>
            </w:rPr>
          </w:pPr>
          <w:hyperlink w:anchor="_Toc37261988" w:history="1">
            <w:r w:rsidR="000944F2" w:rsidRPr="00BC5176">
              <w:rPr>
                <w:rStyle w:val="Hyperlink"/>
                <w:rFonts w:ascii="Calibri" w:hAnsi="Calibri" w:cs="Calibri"/>
                <w:noProof/>
                <w:lang w:val="en-US"/>
              </w:rPr>
              <w:t>4.2.</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Acceptance Testing</w:t>
            </w:r>
            <w:r w:rsidR="000944F2">
              <w:rPr>
                <w:noProof/>
                <w:webHidden/>
              </w:rPr>
              <w:tab/>
            </w:r>
            <w:r w:rsidR="000944F2">
              <w:rPr>
                <w:noProof/>
                <w:webHidden/>
              </w:rPr>
              <w:fldChar w:fldCharType="begin"/>
            </w:r>
            <w:r w:rsidR="000944F2">
              <w:rPr>
                <w:noProof/>
                <w:webHidden/>
              </w:rPr>
              <w:instrText xml:space="preserve"> PAGEREF _Toc37261988 \h </w:instrText>
            </w:r>
            <w:r w:rsidR="000944F2">
              <w:rPr>
                <w:noProof/>
                <w:webHidden/>
              </w:rPr>
            </w:r>
            <w:r w:rsidR="000944F2">
              <w:rPr>
                <w:noProof/>
                <w:webHidden/>
              </w:rPr>
              <w:fldChar w:fldCharType="separate"/>
            </w:r>
            <w:r w:rsidR="000944F2">
              <w:rPr>
                <w:noProof/>
                <w:webHidden/>
              </w:rPr>
              <w:t>36</w:t>
            </w:r>
            <w:r w:rsidR="000944F2">
              <w:rPr>
                <w:noProof/>
                <w:webHidden/>
              </w:rPr>
              <w:fldChar w:fldCharType="end"/>
            </w:r>
          </w:hyperlink>
        </w:p>
        <w:p w14:paraId="507E279B" w14:textId="77B9550F" w:rsidR="000944F2" w:rsidRDefault="006706FF">
          <w:pPr>
            <w:pStyle w:val="TOC2"/>
            <w:rPr>
              <w:rFonts w:asciiTheme="minorHAnsi" w:hAnsiTheme="minorHAnsi" w:cstheme="minorBidi"/>
              <w:noProof/>
              <w:sz w:val="22"/>
              <w:szCs w:val="22"/>
              <w:lang w:val="en-US"/>
            </w:rPr>
          </w:pPr>
          <w:hyperlink w:anchor="_Toc37261989" w:history="1">
            <w:r w:rsidR="000944F2" w:rsidRPr="00BC5176">
              <w:rPr>
                <w:rStyle w:val="Hyperlink"/>
                <w:rFonts w:ascii="Calibri" w:hAnsi="Calibri" w:cs="Calibri"/>
                <w:noProof/>
                <w:lang w:val="en-US"/>
              </w:rPr>
              <w:t>4.3.</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Requirements for moving to Production environment</w:t>
            </w:r>
            <w:r w:rsidR="000944F2">
              <w:rPr>
                <w:noProof/>
                <w:webHidden/>
              </w:rPr>
              <w:tab/>
            </w:r>
            <w:r w:rsidR="000944F2">
              <w:rPr>
                <w:noProof/>
                <w:webHidden/>
              </w:rPr>
              <w:fldChar w:fldCharType="begin"/>
            </w:r>
            <w:r w:rsidR="000944F2">
              <w:rPr>
                <w:noProof/>
                <w:webHidden/>
              </w:rPr>
              <w:instrText xml:space="preserve"> PAGEREF _Toc37261989 \h </w:instrText>
            </w:r>
            <w:r w:rsidR="000944F2">
              <w:rPr>
                <w:noProof/>
                <w:webHidden/>
              </w:rPr>
            </w:r>
            <w:r w:rsidR="000944F2">
              <w:rPr>
                <w:noProof/>
                <w:webHidden/>
              </w:rPr>
              <w:fldChar w:fldCharType="separate"/>
            </w:r>
            <w:r w:rsidR="000944F2">
              <w:rPr>
                <w:noProof/>
                <w:webHidden/>
              </w:rPr>
              <w:t>36</w:t>
            </w:r>
            <w:r w:rsidR="000944F2">
              <w:rPr>
                <w:noProof/>
                <w:webHidden/>
              </w:rPr>
              <w:fldChar w:fldCharType="end"/>
            </w:r>
          </w:hyperlink>
        </w:p>
        <w:p w14:paraId="12C24AD7" w14:textId="1A9136F0" w:rsidR="000944F2" w:rsidRDefault="006706FF">
          <w:pPr>
            <w:pStyle w:val="TOC1"/>
            <w:rPr>
              <w:rFonts w:eastAsiaTheme="minorEastAsia" w:cstheme="minorBidi"/>
              <w:b w:val="0"/>
              <w:noProof/>
              <w:sz w:val="22"/>
              <w:szCs w:val="22"/>
              <w:lang w:val="en-US"/>
            </w:rPr>
          </w:pPr>
          <w:hyperlink w:anchor="_Toc37261990" w:history="1">
            <w:r w:rsidR="000944F2" w:rsidRPr="00BC5176">
              <w:rPr>
                <w:rStyle w:val="Hyperlink"/>
                <w:rFonts w:ascii="Calibri" w:hAnsi="Calibri" w:cs="Calibri"/>
                <w:noProof/>
                <w:lang w:val="en-US"/>
              </w:rPr>
              <w:t>5.</w:t>
            </w:r>
            <w:r w:rsidR="000944F2">
              <w:rPr>
                <w:rFonts w:eastAsiaTheme="minorEastAsia" w:cstheme="minorBidi"/>
                <w:b w:val="0"/>
                <w:noProof/>
                <w:sz w:val="22"/>
                <w:szCs w:val="22"/>
                <w:lang w:val="en-US"/>
              </w:rPr>
              <w:tab/>
            </w:r>
            <w:r w:rsidR="000944F2" w:rsidRPr="00BC5176">
              <w:rPr>
                <w:rStyle w:val="Hyperlink"/>
                <w:rFonts w:ascii="Calibri" w:hAnsi="Calibri" w:cs="Calibri"/>
                <w:noProof/>
                <w:lang w:val="en-US"/>
              </w:rPr>
              <w:t>Ongoing Management</w:t>
            </w:r>
            <w:r w:rsidR="000944F2">
              <w:rPr>
                <w:noProof/>
                <w:webHidden/>
              </w:rPr>
              <w:tab/>
            </w:r>
            <w:r w:rsidR="000944F2">
              <w:rPr>
                <w:noProof/>
                <w:webHidden/>
              </w:rPr>
              <w:fldChar w:fldCharType="begin"/>
            </w:r>
            <w:r w:rsidR="000944F2">
              <w:rPr>
                <w:noProof/>
                <w:webHidden/>
              </w:rPr>
              <w:instrText xml:space="preserve"> PAGEREF _Toc37261990 \h </w:instrText>
            </w:r>
            <w:r w:rsidR="000944F2">
              <w:rPr>
                <w:noProof/>
                <w:webHidden/>
              </w:rPr>
            </w:r>
            <w:r w:rsidR="000944F2">
              <w:rPr>
                <w:noProof/>
                <w:webHidden/>
              </w:rPr>
              <w:fldChar w:fldCharType="separate"/>
            </w:r>
            <w:r w:rsidR="000944F2">
              <w:rPr>
                <w:noProof/>
                <w:webHidden/>
              </w:rPr>
              <w:t>37</w:t>
            </w:r>
            <w:r w:rsidR="000944F2">
              <w:rPr>
                <w:noProof/>
                <w:webHidden/>
              </w:rPr>
              <w:fldChar w:fldCharType="end"/>
            </w:r>
          </w:hyperlink>
        </w:p>
        <w:p w14:paraId="42BDD24D" w14:textId="6190E793" w:rsidR="000944F2" w:rsidRDefault="006706FF">
          <w:pPr>
            <w:pStyle w:val="TOC2"/>
            <w:rPr>
              <w:rFonts w:asciiTheme="minorHAnsi" w:hAnsiTheme="minorHAnsi" w:cstheme="minorBidi"/>
              <w:noProof/>
              <w:sz w:val="22"/>
              <w:szCs w:val="22"/>
              <w:lang w:val="en-US"/>
            </w:rPr>
          </w:pPr>
          <w:hyperlink w:anchor="_Toc37261991" w:history="1">
            <w:r w:rsidR="000944F2" w:rsidRPr="00BC5176">
              <w:rPr>
                <w:rStyle w:val="Hyperlink"/>
                <w:rFonts w:ascii="Calibri" w:hAnsi="Calibri" w:cs="Calibri"/>
                <w:noProof/>
                <w:lang w:val="en-US"/>
              </w:rPr>
              <w:t>5.1.</w:t>
            </w:r>
            <w:r w:rsidR="000944F2">
              <w:rPr>
                <w:rFonts w:asciiTheme="minorHAnsi" w:hAnsiTheme="minorHAnsi" w:cstheme="minorBidi"/>
                <w:noProof/>
                <w:sz w:val="22"/>
                <w:szCs w:val="22"/>
                <w:lang w:val="en-US"/>
              </w:rPr>
              <w:tab/>
            </w:r>
            <w:r w:rsidR="000944F2" w:rsidRPr="00BC5176">
              <w:rPr>
                <w:rStyle w:val="Hyperlink"/>
                <w:rFonts w:ascii="Calibri" w:hAnsi="Calibri" w:cs="Calibri"/>
                <w:noProof/>
                <w:lang w:val="en-US"/>
              </w:rPr>
              <w:t>Monitoring &amp; Troubleshooting Guide</w:t>
            </w:r>
            <w:r w:rsidR="000944F2">
              <w:rPr>
                <w:noProof/>
                <w:webHidden/>
              </w:rPr>
              <w:tab/>
            </w:r>
            <w:r w:rsidR="000944F2">
              <w:rPr>
                <w:noProof/>
                <w:webHidden/>
              </w:rPr>
              <w:fldChar w:fldCharType="begin"/>
            </w:r>
            <w:r w:rsidR="000944F2">
              <w:rPr>
                <w:noProof/>
                <w:webHidden/>
              </w:rPr>
              <w:instrText xml:space="preserve"> PAGEREF _Toc37261991 \h </w:instrText>
            </w:r>
            <w:r w:rsidR="000944F2">
              <w:rPr>
                <w:noProof/>
                <w:webHidden/>
              </w:rPr>
            </w:r>
            <w:r w:rsidR="000944F2">
              <w:rPr>
                <w:noProof/>
                <w:webHidden/>
              </w:rPr>
              <w:fldChar w:fldCharType="separate"/>
            </w:r>
            <w:r w:rsidR="000944F2">
              <w:rPr>
                <w:noProof/>
                <w:webHidden/>
              </w:rPr>
              <w:t>37</w:t>
            </w:r>
            <w:r w:rsidR="000944F2">
              <w:rPr>
                <w:noProof/>
                <w:webHidden/>
              </w:rPr>
              <w:fldChar w:fldCharType="end"/>
            </w:r>
          </w:hyperlink>
        </w:p>
        <w:p w14:paraId="34407CDB" w14:textId="0739B6A8" w:rsidR="004B653A" w:rsidRPr="006F7F68" w:rsidRDefault="004B653A" w:rsidP="004B653A">
          <w:pPr>
            <w:rPr>
              <w:rFonts w:ascii="Calibri" w:hAnsi="Calibri" w:cs="Calibri"/>
            </w:rPr>
          </w:pPr>
          <w:r w:rsidRPr="006F7F68">
            <w:rPr>
              <w:rFonts w:ascii="Calibri" w:hAnsi="Calibri" w:cs="Calibri"/>
              <w:b/>
              <w:bCs/>
              <w:noProof/>
            </w:rPr>
            <w:fldChar w:fldCharType="end"/>
          </w:r>
        </w:p>
      </w:sdtContent>
    </w:sdt>
    <w:p w14:paraId="2902BB72" w14:textId="77777777" w:rsidR="004B653A" w:rsidRPr="006F7F68" w:rsidRDefault="004B653A" w:rsidP="004B653A">
      <w:pPr>
        <w:tabs>
          <w:tab w:val="clear" w:pos="0"/>
          <w:tab w:val="clear" w:pos="567"/>
          <w:tab w:val="clear" w:pos="8902"/>
        </w:tabs>
        <w:spacing w:after="160" w:line="259" w:lineRule="auto"/>
        <w:jc w:val="left"/>
        <w:rPr>
          <w:rFonts w:ascii="Calibri" w:hAnsi="Calibri" w:cs="Calibri"/>
          <w:lang w:val="en-US"/>
        </w:rPr>
      </w:pPr>
      <w:r w:rsidRPr="006F7F68">
        <w:rPr>
          <w:rFonts w:ascii="Calibri" w:hAnsi="Calibri" w:cs="Calibri"/>
          <w:lang w:val="en-US"/>
        </w:rPr>
        <w:br w:type="page"/>
      </w:r>
    </w:p>
    <w:p w14:paraId="68DDCEBE" w14:textId="77777777" w:rsidR="004B653A" w:rsidRPr="006F7F68" w:rsidRDefault="004B653A" w:rsidP="004B653A">
      <w:pPr>
        <w:pStyle w:val="Ov1nr"/>
        <w:spacing w:after="480"/>
        <w:ind w:left="965" w:hanging="965"/>
        <w:rPr>
          <w:rFonts w:ascii="Calibri" w:hAnsi="Calibri" w:cs="Calibri"/>
          <w:color w:val="auto"/>
          <w:sz w:val="52"/>
          <w:lang w:val="en-US"/>
        </w:rPr>
      </w:pPr>
      <w:bookmarkStart w:id="2" w:name="_Toc521907065"/>
      <w:bookmarkStart w:id="3" w:name="_Toc37261966"/>
      <w:r w:rsidRPr="006F7F68">
        <w:rPr>
          <w:rFonts w:ascii="Calibri" w:hAnsi="Calibri" w:cs="Calibri"/>
          <w:color w:val="auto"/>
          <w:sz w:val="52"/>
          <w:lang w:val="en-US"/>
        </w:rPr>
        <w:lastRenderedPageBreak/>
        <w:t>Introduction</w:t>
      </w:r>
      <w:bookmarkEnd w:id="2"/>
      <w:bookmarkEnd w:id="3"/>
    </w:p>
    <w:p w14:paraId="2051300F" w14:textId="3C4F678A" w:rsidR="004B653A" w:rsidRPr="006F7F68" w:rsidRDefault="004B653A" w:rsidP="004B653A">
      <w:pPr>
        <w:pStyle w:val="Brdtekst1"/>
        <w:jc w:val="both"/>
        <w:rPr>
          <w:rFonts w:ascii="Calibri" w:hAnsi="Calibri" w:cs="Calibri"/>
          <w:lang w:val="en-US" w:eastAsia="en-US"/>
        </w:rPr>
      </w:pPr>
      <w:r w:rsidRPr="006F7F68">
        <w:rPr>
          <w:rFonts w:ascii="Calibri" w:hAnsi="Calibri" w:cs="Calibri"/>
          <w:lang w:val="en-US" w:eastAsia="en-US"/>
        </w:rPr>
        <w:t>The Solution Design Document (SDD) describes the process chosen for automation. Xiaomi Technology India PVT L</w:t>
      </w:r>
      <w:r w:rsidR="00463918">
        <w:rPr>
          <w:rFonts w:ascii="Calibri" w:hAnsi="Calibri" w:cs="Calibri"/>
          <w:lang w:val="en-US" w:eastAsia="en-US"/>
        </w:rPr>
        <w:t>td</w:t>
      </w:r>
      <w:r w:rsidRPr="006F7F68">
        <w:rPr>
          <w:rFonts w:ascii="Calibri" w:hAnsi="Calibri" w:cs="Calibri"/>
          <w:lang w:val="en-US" w:eastAsia="en-US"/>
        </w:rPr>
        <w:t xml:space="preserve"> has selected </w:t>
      </w:r>
      <w:r w:rsidR="00463918">
        <w:rPr>
          <w:rFonts w:ascii="Calibri" w:hAnsi="Calibri" w:cs="Calibri"/>
          <w:lang w:val="en-US" w:eastAsia="en-US"/>
        </w:rPr>
        <w:t>HR Sourcing</w:t>
      </w:r>
      <w:r w:rsidR="007E3E20">
        <w:rPr>
          <w:rFonts w:ascii="Calibri" w:hAnsi="Calibri" w:cs="Calibri"/>
          <w:lang w:val="en-US" w:eastAsia="en-US"/>
        </w:rPr>
        <w:t xml:space="preserve"> and Tracking</w:t>
      </w:r>
      <w:r w:rsidR="00D63739" w:rsidRPr="006F7F68">
        <w:rPr>
          <w:rFonts w:ascii="Calibri" w:hAnsi="Calibri" w:cs="Calibri"/>
          <w:lang w:val="en-US" w:eastAsia="en-US"/>
        </w:rPr>
        <w:t xml:space="preserve"> p</w:t>
      </w:r>
      <w:r w:rsidRPr="006F7F68">
        <w:rPr>
          <w:rFonts w:ascii="Calibri" w:hAnsi="Calibri" w:cs="Calibri"/>
          <w:lang w:val="en-US" w:eastAsia="en-US"/>
        </w:rPr>
        <w:t>rocess as one of the processes for automation. This document describes in detail how the automation of this process will be accomplished.</w:t>
      </w:r>
    </w:p>
    <w:p w14:paraId="6F246246" w14:textId="443F7548" w:rsidR="00D63739" w:rsidRPr="006F7F68" w:rsidRDefault="00315BB2" w:rsidP="004B653A">
      <w:pPr>
        <w:pStyle w:val="Brdtekst1"/>
        <w:jc w:val="both"/>
        <w:rPr>
          <w:rFonts w:ascii="Calibri" w:hAnsi="Calibri" w:cs="Calibri"/>
          <w:lang w:val="en-US" w:eastAsia="en-US"/>
        </w:rPr>
      </w:pPr>
      <w:r w:rsidRPr="006F7F68">
        <w:rPr>
          <w:rFonts w:ascii="Calibri" w:hAnsi="Calibri" w:cs="Calibri"/>
          <w:lang w:val="en-US" w:eastAsia="en-US"/>
        </w:rPr>
        <w:t xml:space="preserve">Automation scope </w:t>
      </w:r>
      <w:r w:rsidR="00463918">
        <w:rPr>
          <w:rFonts w:ascii="Calibri" w:hAnsi="Calibri" w:cs="Calibri"/>
          <w:lang w:val="en-US" w:eastAsia="en-US"/>
        </w:rPr>
        <w:t>HR Sourcing</w:t>
      </w:r>
      <w:r w:rsidR="00D63739" w:rsidRPr="006F7F68">
        <w:rPr>
          <w:rFonts w:ascii="Calibri" w:hAnsi="Calibri" w:cs="Calibri"/>
          <w:lang w:val="en-US" w:eastAsia="en-US"/>
        </w:rPr>
        <w:t xml:space="preserve"> </w:t>
      </w:r>
      <w:r w:rsidR="00C946D5" w:rsidRPr="006F7F68">
        <w:rPr>
          <w:rFonts w:ascii="Calibri" w:hAnsi="Calibri" w:cs="Calibri"/>
          <w:lang w:val="en-US" w:eastAsia="en-US"/>
        </w:rPr>
        <w:t xml:space="preserve">process involves </w:t>
      </w:r>
      <w:r w:rsidR="009537E5">
        <w:rPr>
          <w:rFonts w:ascii="Calibri" w:hAnsi="Calibri" w:cs="Calibri"/>
          <w:lang w:val="en-US" w:eastAsia="en-US"/>
        </w:rPr>
        <w:t>3</w:t>
      </w:r>
      <w:r w:rsidR="00D63739" w:rsidRPr="006F7F68">
        <w:rPr>
          <w:rFonts w:ascii="Calibri" w:hAnsi="Calibri" w:cs="Calibri"/>
          <w:lang w:val="en-US" w:eastAsia="en-US"/>
        </w:rPr>
        <w:t xml:space="preserve"> main activities. </w:t>
      </w:r>
    </w:p>
    <w:p w14:paraId="26AFE161" w14:textId="51831DBA" w:rsidR="00C946D5" w:rsidRDefault="00463918" w:rsidP="00427BDD">
      <w:pPr>
        <w:pStyle w:val="Brdtekst1"/>
        <w:numPr>
          <w:ilvl w:val="0"/>
          <w:numId w:val="9"/>
        </w:numPr>
        <w:jc w:val="both"/>
        <w:rPr>
          <w:rFonts w:ascii="Calibri" w:hAnsi="Calibri" w:cs="Calibri"/>
          <w:lang w:val="en-US" w:eastAsia="en-US"/>
        </w:rPr>
      </w:pPr>
      <w:r>
        <w:rPr>
          <w:rFonts w:ascii="Calibri" w:hAnsi="Calibri" w:cs="Calibri"/>
          <w:lang w:val="en-US" w:eastAsia="en-US"/>
        </w:rPr>
        <w:t>Sourcing of Resume/Candidate Profiles from Naukri</w:t>
      </w:r>
      <w:r w:rsidR="003117B6">
        <w:rPr>
          <w:rFonts w:ascii="Calibri" w:hAnsi="Calibri" w:cs="Calibri"/>
          <w:lang w:val="en-US" w:eastAsia="en-US"/>
        </w:rPr>
        <w:t>,</w:t>
      </w:r>
      <w:r>
        <w:rPr>
          <w:rFonts w:ascii="Calibri" w:hAnsi="Calibri" w:cs="Calibri"/>
          <w:lang w:val="en-US" w:eastAsia="en-US"/>
        </w:rPr>
        <w:t xml:space="preserve"> IIM Jobs</w:t>
      </w:r>
      <w:r w:rsidR="003117B6">
        <w:rPr>
          <w:rFonts w:ascii="Calibri" w:hAnsi="Calibri" w:cs="Calibri"/>
          <w:lang w:val="en-US" w:eastAsia="en-US"/>
        </w:rPr>
        <w:t xml:space="preserve"> and Hirist</w:t>
      </w:r>
      <w:r>
        <w:rPr>
          <w:rFonts w:ascii="Calibri" w:hAnsi="Calibri" w:cs="Calibri"/>
          <w:lang w:val="en-US" w:eastAsia="en-US"/>
        </w:rPr>
        <w:t>.</w:t>
      </w:r>
    </w:p>
    <w:p w14:paraId="2E1848DB" w14:textId="55E5C0B3" w:rsidR="009537E5" w:rsidRPr="006F7F68" w:rsidRDefault="009537E5" w:rsidP="00427BDD">
      <w:pPr>
        <w:pStyle w:val="Brdtekst1"/>
        <w:numPr>
          <w:ilvl w:val="0"/>
          <w:numId w:val="9"/>
        </w:numPr>
        <w:jc w:val="both"/>
        <w:rPr>
          <w:rFonts w:ascii="Calibri" w:hAnsi="Calibri" w:cs="Calibri"/>
          <w:lang w:val="en-US" w:eastAsia="en-US"/>
        </w:rPr>
      </w:pPr>
      <w:r>
        <w:rPr>
          <w:rFonts w:ascii="Calibri" w:hAnsi="Calibri" w:cs="Calibri"/>
          <w:lang w:val="en-US" w:eastAsia="en-US"/>
        </w:rPr>
        <w:t>Posting Requirements on Naukri, IIM Jobs, Hirist and Internshala.</w:t>
      </w:r>
    </w:p>
    <w:p w14:paraId="638F1871" w14:textId="755BB636" w:rsidR="00D63739" w:rsidRPr="006F7F68" w:rsidRDefault="00463918" w:rsidP="00427BDD">
      <w:pPr>
        <w:pStyle w:val="Brdtekst1"/>
        <w:numPr>
          <w:ilvl w:val="0"/>
          <w:numId w:val="9"/>
        </w:numPr>
        <w:jc w:val="both"/>
        <w:rPr>
          <w:rFonts w:ascii="Calibri" w:hAnsi="Calibri" w:cs="Calibri"/>
          <w:lang w:val="en-US" w:eastAsia="en-US"/>
        </w:rPr>
      </w:pPr>
      <w:r>
        <w:rPr>
          <w:rFonts w:ascii="Calibri" w:hAnsi="Calibri" w:cs="Calibri"/>
          <w:lang w:val="en-US" w:eastAsia="en-US"/>
        </w:rPr>
        <w:t xml:space="preserve">Tracking and maintaining Candidate and </w:t>
      </w:r>
      <w:r w:rsidR="009537E5">
        <w:rPr>
          <w:rFonts w:ascii="Calibri" w:hAnsi="Calibri" w:cs="Calibri"/>
          <w:lang w:val="en-US" w:eastAsia="en-US"/>
        </w:rPr>
        <w:t>Requirement</w:t>
      </w:r>
      <w:r>
        <w:rPr>
          <w:rFonts w:ascii="Calibri" w:hAnsi="Calibri" w:cs="Calibri"/>
          <w:lang w:val="en-US" w:eastAsia="en-US"/>
        </w:rPr>
        <w:t xml:space="preserve"> Tracker</w:t>
      </w:r>
      <w:r w:rsidR="00315BB2" w:rsidRPr="006F7F68">
        <w:rPr>
          <w:rFonts w:ascii="Calibri" w:hAnsi="Calibri" w:cs="Calibri"/>
          <w:lang w:val="en-US" w:eastAsia="en-US"/>
        </w:rPr>
        <w:t xml:space="preserve">. </w:t>
      </w:r>
    </w:p>
    <w:p w14:paraId="2674C362" w14:textId="65EA5480" w:rsidR="004B653A" w:rsidRPr="006F7F68" w:rsidRDefault="004B653A" w:rsidP="004B653A">
      <w:pPr>
        <w:pStyle w:val="Brdtekst1"/>
        <w:jc w:val="both"/>
        <w:rPr>
          <w:rFonts w:ascii="Calibri" w:hAnsi="Calibri" w:cs="Calibri"/>
          <w:bCs/>
          <w:lang w:val="en-US" w:eastAsia="en-US"/>
        </w:rPr>
      </w:pPr>
      <w:r w:rsidRPr="006F7F68">
        <w:rPr>
          <w:rFonts w:ascii="Calibri" w:hAnsi="Calibri" w:cs="Calibri"/>
          <w:bCs/>
          <w:lang w:val="en-US" w:eastAsia="en-US"/>
        </w:rPr>
        <w:t xml:space="preserve">Below is a table that summarizes </w:t>
      </w:r>
      <w:r w:rsidR="00FC41E7">
        <w:rPr>
          <w:rFonts w:ascii="Calibri" w:hAnsi="Calibri" w:cs="Calibri"/>
          <w:bCs/>
          <w:lang w:val="en-US" w:eastAsia="en-US"/>
        </w:rPr>
        <w:t>HR Sourcing and Tracking</w:t>
      </w:r>
      <w:r w:rsidR="007727EA" w:rsidRPr="006F7F68">
        <w:rPr>
          <w:rFonts w:ascii="Calibri" w:hAnsi="Calibri" w:cs="Calibri"/>
          <w:bCs/>
          <w:lang w:val="en-US" w:eastAsia="en-US"/>
        </w:rPr>
        <w:t xml:space="preserve"> A</w:t>
      </w:r>
      <w:r w:rsidR="00C946D5" w:rsidRPr="006F7F68">
        <w:rPr>
          <w:rFonts w:ascii="Calibri" w:hAnsi="Calibri" w:cs="Calibri"/>
          <w:bCs/>
          <w:lang w:val="en-US" w:eastAsia="en-US"/>
        </w:rPr>
        <w:t>utomation</w:t>
      </w:r>
    </w:p>
    <w:tbl>
      <w:tblPr>
        <w:tblW w:w="9072" w:type="dxa"/>
        <w:tblInd w:w="-5" w:type="dxa"/>
        <w:tblCellMar>
          <w:left w:w="0" w:type="dxa"/>
          <w:right w:w="0" w:type="dxa"/>
        </w:tblCellMar>
        <w:tblLook w:val="04A0" w:firstRow="1" w:lastRow="0" w:firstColumn="1" w:lastColumn="0" w:noHBand="0" w:noVBand="1"/>
      </w:tblPr>
      <w:tblGrid>
        <w:gridCol w:w="3088"/>
        <w:gridCol w:w="5984"/>
      </w:tblGrid>
      <w:tr w:rsidR="004B653A" w:rsidRPr="006F7F68" w14:paraId="438CA4A8" w14:textId="77777777" w:rsidTr="0015408F">
        <w:trPr>
          <w:trHeight w:val="454"/>
        </w:trPr>
        <w:tc>
          <w:tcPr>
            <w:tcW w:w="3088" w:type="dxa"/>
            <w:tcBorders>
              <w:top w:val="single" w:sz="4" w:space="0" w:color="auto"/>
              <w:left w:val="single" w:sz="4" w:space="0" w:color="auto"/>
              <w:bottom w:val="single" w:sz="4" w:space="0" w:color="auto"/>
              <w:right w:val="single" w:sz="4" w:space="0" w:color="auto"/>
            </w:tcBorders>
            <w:shd w:val="clear" w:color="auto" w:fill="FFE600"/>
            <w:tcMar>
              <w:top w:w="0" w:type="dxa"/>
              <w:left w:w="108" w:type="dxa"/>
              <w:bottom w:w="0" w:type="dxa"/>
              <w:right w:w="108" w:type="dxa"/>
            </w:tcMar>
            <w:hideMark/>
          </w:tcPr>
          <w:p w14:paraId="6878598C" w14:textId="77777777" w:rsidR="004B653A" w:rsidRPr="006F7F68" w:rsidRDefault="004B653A" w:rsidP="0015408F">
            <w:pPr>
              <w:pStyle w:val="Brdtekst1"/>
              <w:rPr>
                <w:rFonts w:ascii="Calibri" w:hAnsi="Calibri" w:cs="Calibri"/>
                <w:b/>
                <w:bCs/>
                <w:lang w:eastAsia="en-US"/>
              </w:rPr>
            </w:pPr>
            <w:r w:rsidRPr="006F7F68">
              <w:rPr>
                <w:rFonts w:ascii="Calibri" w:hAnsi="Calibri" w:cs="Calibri"/>
                <w:b/>
                <w:bCs/>
                <w:lang w:eastAsia="en-US"/>
              </w:rPr>
              <w:t>Attribute</w:t>
            </w:r>
          </w:p>
        </w:tc>
        <w:tc>
          <w:tcPr>
            <w:tcW w:w="5984" w:type="dxa"/>
            <w:tcBorders>
              <w:top w:val="single" w:sz="4" w:space="0" w:color="auto"/>
              <w:left w:val="single" w:sz="4" w:space="0" w:color="auto"/>
              <w:bottom w:val="single" w:sz="4" w:space="0" w:color="auto"/>
              <w:right w:val="single" w:sz="4" w:space="0" w:color="auto"/>
            </w:tcBorders>
            <w:shd w:val="clear" w:color="auto" w:fill="FFE600"/>
            <w:tcMar>
              <w:top w:w="0" w:type="dxa"/>
              <w:left w:w="108" w:type="dxa"/>
              <w:bottom w:w="0" w:type="dxa"/>
              <w:right w:w="108" w:type="dxa"/>
            </w:tcMar>
            <w:hideMark/>
          </w:tcPr>
          <w:p w14:paraId="6C102C9E" w14:textId="77777777" w:rsidR="004B653A" w:rsidRPr="006F7F68" w:rsidRDefault="004B653A" w:rsidP="00315BB2">
            <w:pPr>
              <w:spacing w:before="60" w:after="60" w:line="200" w:lineRule="atLeast"/>
              <w:rPr>
                <w:rFonts w:ascii="Calibri" w:hAnsi="Calibri" w:cs="Calibri"/>
                <w:b/>
                <w:bCs/>
                <w:noProof/>
                <w:lang w:val="en-US"/>
              </w:rPr>
            </w:pPr>
            <w:r w:rsidRPr="006F7F68">
              <w:rPr>
                <w:rFonts w:ascii="Calibri" w:hAnsi="Calibri" w:cs="Calibri"/>
                <w:b/>
                <w:bCs/>
                <w:noProof/>
                <w:lang w:val="en-US"/>
              </w:rPr>
              <w:t xml:space="preserve">Description </w:t>
            </w:r>
          </w:p>
        </w:tc>
      </w:tr>
      <w:tr w:rsidR="004B653A" w:rsidRPr="006F7F68" w14:paraId="1E51C397" w14:textId="77777777" w:rsidTr="0015408F">
        <w:trPr>
          <w:trHeight w:val="20"/>
        </w:trPr>
        <w:tc>
          <w:tcPr>
            <w:tcW w:w="3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95933B" w14:textId="35DD7A70" w:rsidR="004B653A" w:rsidRPr="006F7F68" w:rsidRDefault="00315BB2" w:rsidP="0015408F">
            <w:pPr>
              <w:spacing w:line="340" w:lineRule="atLeast"/>
              <w:rPr>
                <w:rFonts w:ascii="Calibri" w:hAnsi="Calibri" w:cs="Calibri"/>
                <w:lang w:eastAsia="da-DK"/>
              </w:rPr>
            </w:pPr>
            <w:r w:rsidRPr="006F7F68">
              <w:rPr>
                <w:rFonts w:ascii="Calibri" w:hAnsi="Calibri" w:cs="Calibri"/>
                <w:lang w:eastAsia="da-DK"/>
              </w:rPr>
              <w:t>Business Scope</w:t>
            </w:r>
          </w:p>
        </w:tc>
        <w:tc>
          <w:tcPr>
            <w:tcW w:w="59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4056E0" w14:textId="728E56A5" w:rsidR="007727EA" w:rsidRPr="006F7F68" w:rsidRDefault="00463918" w:rsidP="00315BB2">
            <w:pPr>
              <w:spacing w:before="60" w:after="60" w:line="200" w:lineRule="atLeast"/>
              <w:rPr>
                <w:rFonts w:ascii="Calibri" w:hAnsi="Calibri" w:cs="Calibri"/>
                <w:noProof/>
                <w:lang w:val="en-US"/>
              </w:rPr>
            </w:pPr>
            <w:r>
              <w:rPr>
                <w:rFonts w:ascii="Calibri" w:hAnsi="Calibri" w:cs="Calibri"/>
                <w:noProof/>
                <w:lang w:val="en-US"/>
              </w:rPr>
              <w:t>Sourcing and Tracking Candidate profiles</w:t>
            </w:r>
          </w:p>
        </w:tc>
      </w:tr>
      <w:tr w:rsidR="004B653A" w:rsidRPr="006F7F68" w14:paraId="74D8D75B" w14:textId="77777777" w:rsidTr="0015408F">
        <w:trPr>
          <w:trHeight w:val="462"/>
        </w:trPr>
        <w:tc>
          <w:tcPr>
            <w:tcW w:w="3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C94734" w14:textId="51CBDE55" w:rsidR="004B653A" w:rsidRPr="006F7F68" w:rsidRDefault="00463918" w:rsidP="00914103">
            <w:pPr>
              <w:spacing w:line="340" w:lineRule="atLeast"/>
              <w:rPr>
                <w:rFonts w:ascii="Calibri" w:hAnsi="Calibri" w:cs="Calibri"/>
                <w:lang w:eastAsia="da-DK"/>
              </w:rPr>
            </w:pPr>
            <w:r>
              <w:rPr>
                <w:rFonts w:ascii="Calibri" w:hAnsi="Calibri" w:cs="Calibri"/>
                <w:lang w:eastAsia="da-DK"/>
              </w:rPr>
              <w:t>Job Portals</w:t>
            </w:r>
          </w:p>
        </w:tc>
        <w:tc>
          <w:tcPr>
            <w:tcW w:w="59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E907B0" w14:textId="4C2BD932" w:rsidR="000923CF" w:rsidRPr="006F7F68" w:rsidRDefault="00463918" w:rsidP="00315BB2">
            <w:pPr>
              <w:pStyle w:val="Brdtekst1"/>
              <w:spacing w:before="0" w:after="0"/>
              <w:jc w:val="both"/>
              <w:rPr>
                <w:rFonts w:ascii="Calibri" w:hAnsi="Calibri" w:cs="Calibri"/>
                <w:lang w:val="en-IN" w:eastAsia="en-US"/>
              </w:rPr>
            </w:pPr>
            <w:r>
              <w:rPr>
                <w:rFonts w:ascii="Calibri" w:hAnsi="Calibri" w:cs="Calibri"/>
                <w:lang w:val="en-IN" w:eastAsia="en-US"/>
              </w:rPr>
              <w:t>IIM Jobs, Naukri.com</w:t>
            </w:r>
            <w:r w:rsidR="008004BD">
              <w:rPr>
                <w:rFonts w:ascii="Calibri" w:hAnsi="Calibri" w:cs="Calibri"/>
                <w:lang w:val="en-IN" w:eastAsia="en-US"/>
              </w:rPr>
              <w:t xml:space="preserve">, </w:t>
            </w:r>
            <w:r w:rsidR="008004BD" w:rsidRPr="008004BD">
              <w:rPr>
                <w:rFonts w:ascii="Calibri" w:hAnsi="Calibri" w:cs="Calibri"/>
                <w:highlight w:val="yellow"/>
                <w:lang w:val="en-IN" w:eastAsia="en-US"/>
              </w:rPr>
              <w:t>Hirist.com, Inter</w:t>
            </w:r>
            <w:r w:rsidR="00630249">
              <w:rPr>
                <w:rFonts w:ascii="Calibri" w:hAnsi="Calibri" w:cs="Calibri"/>
                <w:highlight w:val="yellow"/>
                <w:lang w:val="en-IN" w:eastAsia="en-US"/>
              </w:rPr>
              <w:t>n</w:t>
            </w:r>
            <w:r w:rsidR="008004BD" w:rsidRPr="008004BD">
              <w:rPr>
                <w:rFonts w:ascii="Calibri" w:hAnsi="Calibri" w:cs="Calibri"/>
                <w:highlight w:val="yellow"/>
                <w:lang w:val="en-IN" w:eastAsia="en-US"/>
              </w:rPr>
              <w:t>shala</w:t>
            </w:r>
          </w:p>
        </w:tc>
      </w:tr>
      <w:tr w:rsidR="004B653A" w:rsidRPr="006F7F68" w14:paraId="436E8E14" w14:textId="77777777" w:rsidTr="0015408F">
        <w:trPr>
          <w:trHeight w:val="20"/>
        </w:trPr>
        <w:tc>
          <w:tcPr>
            <w:tcW w:w="3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EDC579" w14:textId="1BB6AAFD" w:rsidR="004B653A" w:rsidRPr="006F7F68" w:rsidRDefault="004B653A" w:rsidP="0015408F">
            <w:pPr>
              <w:spacing w:line="340" w:lineRule="atLeast"/>
              <w:rPr>
                <w:rFonts w:ascii="Calibri" w:hAnsi="Calibri" w:cs="Calibri"/>
                <w:lang w:eastAsia="da-DK"/>
              </w:rPr>
            </w:pPr>
            <w:r w:rsidRPr="006F7F68">
              <w:rPr>
                <w:rFonts w:ascii="Calibri" w:hAnsi="Calibri" w:cs="Calibri"/>
                <w:lang w:eastAsia="da-DK"/>
              </w:rPr>
              <w:t>Process Output</w:t>
            </w:r>
          </w:p>
        </w:tc>
        <w:tc>
          <w:tcPr>
            <w:tcW w:w="59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E1B143" w14:textId="45B0BC9C" w:rsidR="00482DDB" w:rsidRPr="006F7F68" w:rsidRDefault="007727EA" w:rsidP="00315BB2">
            <w:pPr>
              <w:pStyle w:val="Brdtekst1"/>
              <w:spacing w:after="60" w:line="240" w:lineRule="auto"/>
              <w:jc w:val="both"/>
              <w:rPr>
                <w:rFonts w:ascii="Calibri" w:hAnsi="Calibri" w:cs="Calibri"/>
                <w:lang w:val="en-US"/>
              </w:rPr>
            </w:pPr>
            <w:r w:rsidRPr="006F7F68">
              <w:rPr>
                <w:rFonts w:ascii="Calibri" w:hAnsi="Calibri" w:cs="Calibri"/>
                <w:lang w:val="en-US"/>
              </w:rPr>
              <w:t xml:space="preserve">Stage 1: </w:t>
            </w:r>
            <w:r w:rsidR="00463918">
              <w:rPr>
                <w:rFonts w:ascii="Calibri" w:hAnsi="Calibri" w:cs="Calibri"/>
                <w:lang w:val="en-US"/>
              </w:rPr>
              <w:t xml:space="preserve">Sourcing Resume or Candidate </w:t>
            </w:r>
            <w:r w:rsidR="00630249">
              <w:rPr>
                <w:rFonts w:ascii="Calibri" w:hAnsi="Calibri" w:cs="Calibri"/>
                <w:lang w:val="en-US"/>
              </w:rPr>
              <w:t>Profile</w:t>
            </w:r>
            <w:r w:rsidR="00630249" w:rsidRPr="006F7F68">
              <w:rPr>
                <w:rFonts w:ascii="Calibri" w:hAnsi="Calibri" w:cs="Calibri"/>
                <w:lang w:val="en-US"/>
              </w:rPr>
              <w:t xml:space="preserve"> </w:t>
            </w:r>
            <w:r w:rsidR="00630249">
              <w:rPr>
                <w:rFonts w:ascii="Calibri" w:hAnsi="Calibri" w:cs="Calibri"/>
                <w:lang w:val="en-US"/>
              </w:rPr>
              <w:t>and</w:t>
            </w:r>
            <w:r w:rsidR="00953E2B">
              <w:rPr>
                <w:rFonts w:ascii="Calibri" w:hAnsi="Calibri" w:cs="Calibri"/>
                <w:lang w:val="en-US"/>
              </w:rPr>
              <w:t xml:space="preserve"> Posting Requirements</w:t>
            </w:r>
          </w:p>
          <w:p w14:paraId="47D7F8BF" w14:textId="4BDABF8F" w:rsidR="007727EA" w:rsidRPr="006F7F68" w:rsidRDefault="007727EA" w:rsidP="00315BB2">
            <w:pPr>
              <w:pStyle w:val="Brdtekst1"/>
              <w:spacing w:after="60" w:line="240" w:lineRule="auto"/>
              <w:jc w:val="both"/>
              <w:rPr>
                <w:rFonts w:ascii="Calibri" w:hAnsi="Calibri" w:cs="Calibri"/>
                <w:lang w:val="en-US"/>
              </w:rPr>
            </w:pPr>
            <w:r w:rsidRPr="006F7F68">
              <w:rPr>
                <w:rFonts w:ascii="Calibri" w:hAnsi="Calibri" w:cs="Calibri"/>
                <w:lang w:val="en-US"/>
              </w:rPr>
              <w:t xml:space="preserve">Stage 2: </w:t>
            </w:r>
            <w:r w:rsidR="008004BD">
              <w:rPr>
                <w:rFonts w:ascii="Calibri" w:hAnsi="Calibri" w:cs="Calibri"/>
                <w:lang w:val="en-US"/>
              </w:rPr>
              <w:t>Trackin</w:t>
            </w:r>
            <w:r w:rsidR="008004BD" w:rsidRPr="008004BD">
              <w:rPr>
                <w:rFonts w:ascii="Calibri" w:hAnsi="Calibri" w:cs="Calibri"/>
                <w:highlight w:val="yellow"/>
                <w:lang w:val="en-US"/>
              </w:rPr>
              <w:t>g in Report</w:t>
            </w:r>
          </w:p>
        </w:tc>
      </w:tr>
      <w:tr w:rsidR="004B653A" w:rsidRPr="006F7F68" w14:paraId="69143938" w14:textId="77777777" w:rsidTr="0015408F">
        <w:trPr>
          <w:trHeight w:val="426"/>
        </w:trPr>
        <w:tc>
          <w:tcPr>
            <w:tcW w:w="3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4D752E" w14:textId="1294A2BD" w:rsidR="004B653A" w:rsidRPr="006F7F68" w:rsidRDefault="004B653A" w:rsidP="0015408F">
            <w:pPr>
              <w:spacing w:line="340" w:lineRule="atLeast"/>
              <w:rPr>
                <w:rFonts w:ascii="Calibri" w:hAnsi="Calibri" w:cs="Calibri"/>
                <w:lang w:eastAsia="da-DK"/>
              </w:rPr>
            </w:pPr>
            <w:r w:rsidRPr="006F7F68">
              <w:rPr>
                <w:rFonts w:ascii="Calibri" w:hAnsi="Calibri" w:cs="Calibri"/>
                <w:lang w:eastAsia="da-DK"/>
              </w:rPr>
              <w:t>Frequency</w:t>
            </w:r>
          </w:p>
        </w:tc>
        <w:tc>
          <w:tcPr>
            <w:tcW w:w="59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950601" w14:textId="033899FB" w:rsidR="004B653A" w:rsidRPr="006F7F68" w:rsidRDefault="00463918" w:rsidP="0015408F">
            <w:pPr>
              <w:pStyle w:val="Brdtekst1"/>
              <w:spacing w:after="60"/>
              <w:jc w:val="both"/>
              <w:rPr>
                <w:rFonts w:ascii="Calibri" w:hAnsi="Calibri" w:cs="Calibri"/>
                <w:noProof/>
                <w:lang w:val="en-US" w:eastAsia="en-US"/>
              </w:rPr>
            </w:pPr>
            <w:r>
              <w:rPr>
                <w:rFonts w:ascii="Calibri" w:hAnsi="Calibri" w:cs="Calibri"/>
                <w:noProof/>
                <w:lang w:val="en-US" w:eastAsia="en-US"/>
              </w:rPr>
              <w:t xml:space="preserve">Daily </w:t>
            </w:r>
            <w:r w:rsidR="00B96DEC">
              <w:rPr>
                <w:rFonts w:ascii="Calibri" w:hAnsi="Calibri" w:cs="Calibri"/>
                <w:noProof/>
                <w:lang w:val="en-US" w:eastAsia="en-US"/>
              </w:rPr>
              <w:t xml:space="preserve"> (</w:t>
            </w:r>
            <w:r>
              <w:rPr>
                <w:rFonts w:ascii="Calibri" w:hAnsi="Calibri" w:cs="Calibri"/>
                <w:noProof/>
                <w:lang w:val="en-US" w:eastAsia="en-US"/>
              </w:rPr>
              <w:t xml:space="preserve"> Midnight </w:t>
            </w:r>
            <w:r w:rsidR="00B96DEC">
              <w:rPr>
                <w:rFonts w:ascii="Calibri" w:hAnsi="Calibri" w:cs="Calibri"/>
                <w:noProof/>
                <w:lang w:val="en-US" w:eastAsia="en-US"/>
              </w:rPr>
              <w:t xml:space="preserve">to </w:t>
            </w:r>
            <w:r>
              <w:rPr>
                <w:rFonts w:ascii="Calibri" w:hAnsi="Calibri" w:cs="Calibri"/>
                <w:noProof/>
                <w:lang w:val="en-US" w:eastAsia="en-US"/>
              </w:rPr>
              <w:t>1 AM )</w:t>
            </w:r>
          </w:p>
        </w:tc>
      </w:tr>
      <w:tr w:rsidR="004B653A" w:rsidRPr="006F7F68" w14:paraId="0BC4CCA5" w14:textId="77777777" w:rsidTr="0015408F">
        <w:trPr>
          <w:trHeight w:val="20"/>
        </w:trPr>
        <w:tc>
          <w:tcPr>
            <w:tcW w:w="3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E3F68E" w14:textId="77777777" w:rsidR="004B653A" w:rsidRPr="006F7F68" w:rsidRDefault="004B653A" w:rsidP="0015408F">
            <w:pPr>
              <w:spacing w:line="340" w:lineRule="atLeast"/>
              <w:rPr>
                <w:rFonts w:ascii="Calibri" w:hAnsi="Calibri" w:cs="Calibri"/>
                <w:lang w:eastAsia="da-DK"/>
              </w:rPr>
            </w:pPr>
            <w:commentRangeStart w:id="4"/>
            <w:commentRangeStart w:id="5"/>
            <w:r w:rsidRPr="006F7F68">
              <w:rPr>
                <w:rFonts w:ascii="Calibri" w:hAnsi="Calibri" w:cs="Calibri"/>
                <w:lang w:eastAsia="da-DK"/>
              </w:rPr>
              <w:t>Transaction Volume</w:t>
            </w:r>
          </w:p>
        </w:tc>
        <w:tc>
          <w:tcPr>
            <w:tcW w:w="59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C9CCDB" w14:textId="27F35170" w:rsidR="004B653A" w:rsidRPr="006F7F68" w:rsidRDefault="00C2177F" w:rsidP="0015408F">
            <w:pPr>
              <w:pStyle w:val="Brdtekst1"/>
              <w:spacing w:before="0" w:after="0"/>
              <w:jc w:val="both"/>
              <w:rPr>
                <w:rFonts w:ascii="Calibri" w:hAnsi="Calibri" w:cs="Calibri"/>
                <w:lang w:eastAsia="en-US"/>
              </w:rPr>
            </w:pPr>
            <w:r>
              <w:rPr>
                <w:rFonts w:ascii="Calibri" w:hAnsi="Calibri" w:cs="Calibri"/>
                <w:lang w:eastAsia="en-US"/>
              </w:rPr>
              <w:t>10 – 20 Requirement /  Day</w:t>
            </w:r>
            <w:commentRangeEnd w:id="4"/>
            <w:r w:rsidR="00E75BA4">
              <w:rPr>
                <w:rStyle w:val="CommentReference"/>
                <w:lang w:eastAsia="en-US"/>
              </w:rPr>
              <w:commentReference w:id="4"/>
            </w:r>
            <w:r w:rsidR="003117B6">
              <w:rPr>
                <w:rStyle w:val="CommentReference"/>
                <w:lang w:eastAsia="en-US"/>
              </w:rPr>
              <w:commentReference w:id="5"/>
            </w:r>
          </w:p>
        </w:tc>
      </w:tr>
      <w:commentRangeEnd w:id="5"/>
      <w:tr w:rsidR="004B653A" w:rsidRPr="006F7F68" w14:paraId="54BCBEC9" w14:textId="77777777" w:rsidTr="0015408F">
        <w:trPr>
          <w:trHeight w:val="20"/>
        </w:trPr>
        <w:tc>
          <w:tcPr>
            <w:tcW w:w="3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EB9CAD" w14:textId="77777777" w:rsidR="004B653A" w:rsidRPr="006F7F68" w:rsidRDefault="004B653A" w:rsidP="0015408F">
            <w:pPr>
              <w:spacing w:line="340" w:lineRule="atLeast"/>
              <w:rPr>
                <w:rFonts w:ascii="Calibri" w:hAnsi="Calibri" w:cs="Calibri"/>
                <w:lang w:eastAsia="da-DK"/>
              </w:rPr>
            </w:pPr>
            <w:r w:rsidRPr="006F7F68">
              <w:rPr>
                <w:rFonts w:ascii="Calibri" w:hAnsi="Calibri" w:cs="Calibri"/>
                <w:lang w:eastAsia="da-DK"/>
              </w:rPr>
              <w:t>Time Sensitivity</w:t>
            </w:r>
          </w:p>
        </w:tc>
        <w:tc>
          <w:tcPr>
            <w:tcW w:w="59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E65E4E" w14:textId="108356C5" w:rsidR="004B653A" w:rsidRPr="006F7F68" w:rsidRDefault="00C2177F" w:rsidP="0015408F">
            <w:pPr>
              <w:pStyle w:val="Brdtekst1"/>
              <w:spacing w:before="0" w:after="0"/>
              <w:jc w:val="both"/>
              <w:rPr>
                <w:rFonts w:ascii="Calibri" w:hAnsi="Calibri" w:cs="Calibri"/>
                <w:lang w:val="en-IN" w:eastAsia="en-US"/>
              </w:rPr>
            </w:pPr>
            <w:r>
              <w:rPr>
                <w:rFonts w:ascii="Calibri" w:hAnsi="Calibri" w:cs="Calibri"/>
                <w:lang w:val="en-IN" w:eastAsia="en-US"/>
              </w:rPr>
              <w:t>Candidate resume needs to be sourced as soon as possible</w:t>
            </w:r>
          </w:p>
        </w:tc>
      </w:tr>
      <w:tr w:rsidR="004B653A" w:rsidRPr="006F7F68" w14:paraId="3BB7EC05" w14:textId="77777777" w:rsidTr="0015408F">
        <w:trPr>
          <w:trHeight w:val="20"/>
        </w:trPr>
        <w:tc>
          <w:tcPr>
            <w:tcW w:w="3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F006CD" w14:textId="77777777" w:rsidR="004B653A" w:rsidRPr="006F7F68" w:rsidRDefault="004B653A" w:rsidP="0015408F">
            <w:pPr>
              <w:spacing w:line="340" w:lineRule="atLeast"/>
              <w:rPr>
                <w:rFonts w:ascii="Calibri" w:hAnsi="Calibri" w:cs="Calibri"/>
                <w:lang w:eastAsia="da-DK"/>
              </w:rPr>
            </w:pPr>
            <w:r w:rsidRPr="006F7F68">
              <w:rPr>
                <w:rFonts w:ascii="Calibri" w:hAnsi="Calibri" w:cs="Calibri"/>
                <w:lang w:eastAsia="da-DK"/>
              </w:rPr>
              <w:t>Dependencies</w:t>
            </w:r>
          </w:p>
        </w:tc>
        <w:tc>
          <w:tcPr>
            <w:tcW w:w="59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41C1E2" w14:textId="6E528E47" w:rsidR="008A1214" w:rsidRPr="006F7F68" w:rsidRDefault="00C2177F" w:rsidP="008A1214">
            <w:pPr>
              <w:pStyle w:val="Brdtekst1"/>
              <w:spacing w:before="0" w:after="0"/>
              <w:jc w:val="both"/>
              <w:rPr>
                <w:rFonts w:ascii="Calibri" w:hAnsi="Calibri" w:cs="Calibri"/>
                <w:lang w:val="en-IN" w:eastAsia="en-US"/>
              </w:rPr>
            </w:pPr>
            <w:r>
              <w:rPr>
                <w:rFonts w:ascii="Calibri" w:hAnsi="Calibri" w:cs="Calibri"/>
                <w:lang w:val="en-IN" w:eastAsia="en-US"/>
              </w:rPr>
              <w:t xml:space="preserve">Candidate Status update and Sourcing details </w:t>
            </w:r>
            <w:r w:rsidR="00630249">
              <w:rPr>
                <w:rFonts w:ascii="Calibri" w:hAnsi="Calibri" w:cs="Calibri"/>
                <w:lang w:val="en-IN" w:eastAsia="en-US"/>
              </w:rPr>
              <w:t>(Needs</w:t>
            </w:r>
            <w:r>
              <w:rPr>
                <w:rFonts w:ascii="Calibri" w:hAnsi="Calibri" w:cs="Calibri"/>
                <w:lang w:val="en-IN" w:eastAsia="en-US"/>
              </w:rPr>
              <w:t xml:space="preserve"> to be inputted manually be HR </w:t>
            </w:r>
            <w:r w:rsidR="007F5760">
              <w:rPr>
                <w:rFonts w:ascii="Calibri" w:hAnsi="Calibri" w:cs="Calibri"/>
                <w:lang w:val="en-IN" w:eastAsia="en-US"/>
              </w:rPr>
              <w:t>Team)</w:t>
            </w:r>
          </w:p>
        </w:tc>
      </w:tr>
      <w:tr w:rsidR="004B653A" w:rsidRPr="006F7F68" w14:paraId="53DA94A6" w14:textId="77777777" w:rsidTr="0015408F">
        <w:trPr>
          <w:trHeight w:val="20"/>
        </w:trPr>
        <w:tc>
          <w:tcPr>
            <w:tcW w:w="3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E64B78" w14:textId="2F2FAF09" w:rsidR="004B653A" w:rsidRPr="006F7F68" w:rsidRDefault="004B653A" w:rsidP="0015408F">
            <w:pPr>
              <w:spacing w:line="340" w:lineRule="atLeast"/>
              <w:rPr>
                <w:rFonts w:ascii="Calibri" w:hAnsi="Calibri" w:cs="Calibri"/>
                <w:lang w:eastAsia="da-DK"/>
              </w:rPr>
            </w:pPr>
            <w:r w:rsidRPr="006F7F68">
              <w:rPr>
                <w:rFonts w:ascii="Calibri" w:hAnsi="Calibri" w:cs="Calibri"/>
                <w:lang w:eastAsia="da-DK"/>
              </w:rPr>
              <w:t>Failure Implications</w:t>
            </w:r>
          </w:p>
        </w:tc>
        <w:tc>
          <w:tcPr>
            <w:tcW w:w="59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E9F14B" w14:textId="17587EA2" w:rsidR="004B653A" w:rsidRPr="006F7F68" w:rsidRDefault="00BD1D21" w:rsidP="006C2B4C">
            <w:pPr>
              <w:pStyle w:val="Brdtekst1"/>
              <w:spacing w:before="0" w:after="0"/>
              <w:jc w:val="both"/>
              <w:rPr>
                <w:rFonts w:ascii="Calibri" w:hAnsi="Calibri" w:cs="Calibri"/>
                <w:lang w:val="en-IN" w:eastAsia="en-US"/>
              </w:rPr>
            </w:pPr>
            <w:r w:rsidRPr="006F7F68">
              <w:rPr>
                <w:rFonts w:ascii="Calibri" w:hAnsi="Calibri" w:cs="Calibri"/>
                <w:lang w:val="en-IN" w:eastAsia="en-US"/>
              </w:rPr>
              <w:t xml:space="preserve">Increase in effort, </w:t>
            </w:r>
            <w:r w:rsidR="00C2177F">
              <w:rPr>
                <w:rFonts w:ascii="Calibri" w:hAnsi="Calibri" w:cs="Calibri"/>
                <w:lang w:val="en-IN" w:eastAsia="en-US"/>
              </w:rPr>
              <w:t>Delay in recruitment.</w:t>
            </w:r>
          </w:p>
        </w:tc>
      </w:tr>
      <w:tr w:rsidR="004B653A" w:rsidRPr="006F7F68" w14:paraId="685D1642" w14:textId="77777777" w:rsidTr="0015408F">
        <w:trPr>
          <w:trHeight w:val="20"/>
        </w:trPr>
        <w:tc>
          <w:tcPr>
            <w:tcW w:w="3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858C4F" w14:textId="77777777" w:rsidR="004B653A" w:rsidRPr="006F7F68" w:rsidRDefault="004B653A" w:rsidP="0015408F">
            <w:pPr>
              <w:spacing w:line="340" w:lineRule="atLeast"/>
              <w:rPr>
                <w:rFonts w:ascii="Calibri" w:hAnsi="Calibri" w:cs="Calibri"/>
                <w:lang w:eastAsia="da-DK"/>
              </w:rPr>
            </w:pPr>
            <w:r w:rsidRPr="006F7F68">
              <w:rPr>
                <w:rFonts w:ascii="Calibri" w:hAnsi="Calibri" w:cs="Calibri"/>
                <w:lang w:eastAsia="da-DK"/>
              </w:rPr>
              <w:t>Process Criticality</w:t>
            </w:r>
          </w:p>
        </w:tc>
        <w:tc>
          <w:tcPr>
            <w:tcW w:w="59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646AAC" w14:textId="76D7EF8B" w:rsidR="004B653A" w:rsidRPr="006F7F68" w:rsidRDefault="007727EA" w:rsidP="0015408F">
            <w:pPr>
              <w:pStyle w:val="Brdtekst1"/>
              <w:spacing w:before="0" w:after="0"/>
              <w:jc w:val="both"/>
              <w:rPr>
                <w:rFonts w:ascii="Calibri" w:hAnsi="Calibri" w:cs="Calibri"/>
                <w:lang w:eastAsia="en-US"/>
              </w:rPr>
            </w:pPr>
            <w:r w:rsidRPr="006F7F68">
              <w:rPr>
                <w:rFonts w:ascii="Calibri" w:hAnsi="Calibri" w:cs="Calibri"/>
                <w:lang w:eastAsia="en-US"/>
              </w:rPr>
              <w:t>Medium</w:t>
            </w:r>
          </w:p>
        </w:tc>
      </w:tr>
      <w:tr w:rsidR="004B653A" w:rsidRPr="006F7F68" w14:paraId="3E3A4E94" w14:textId="77777777" w:rsidTr="0015408F">
        <w:trPr>
          <w:trHeight w:val="20"/>
        </w:trPr>
        <w:tc>
          <w:tcPr>
            <w:tcW w:w="30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2BD0A5" w14:textId="77777777" w:rsidR="004B653A" w:rsidRPr="006F7F68" w:rsidRDefault="004B653A" w:rsidP="0015408F">
            <w:pPr>
              <w:spacing w:line="340" w:lineRule="atLeast"/>
              <w:rPr>
                <w:rFonts w:ascii="Calibri" w:hAnsi="Calibri" w:cs="Calibri"/>
                <w:lang w:val="en-IN" w:eastAsia="da-DK"/>
              </w:rPr>
            </w:pPr>
            <w:r w:rsidRPr="006F7F68">
              <w:rPr>
                <w:rFonts w:ascii="Calibri" w:hAnsi="Calibri" w:cs="Calibri"/>
                <w:lang w:val="en-IN" w:eastAsia="da-DK"/>
              </w:rPr>
              <w:t>Expected time for process to run</w:t>
            </w:r>
          </w:p>
        </w:tc>
        <w:tc>
          <w:tcPr>
            <w:tcW w:w="59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F02EA5" w14:textId="6FF58034" w:rsidR="000923CF" w:rsidRPr="006F7F68" w:rsidRDefault="00CF4266" w:rsidP="0015408F">
            <w:pPr>
              <w:pStyle w:val="Brdtekst1"/>
              <w:spacing w:before="0" w:after="0"/>
              <w:rPr>
                <w:rFonts w:ascii="Calibri" w:hAnsi="Calibri" w:cs="Calibri"/>
                <w:lang w:val="en-IN" w:eastAsia="en-US"/>
              </w:rPr>
            </w:pPr>
            <w:r w:rsidRPr="006F7F68">
              <w:rPr>
                <w:rFonts w:ascii="Calibri" w:hAnsi="Calibri" w:cs="Calibri"/>
                <w:lang w:val="en-IN" w:eastAsia="en-US"/>
              </w:rPr>
              <w:t>1 Hour per Run</w:t>
            </w:r>
          </w:p>
        </w:tc>
      </w:tr>
    </w:tbl>
    <w:p w14:paraId="3FE39BE8" w14:textId="62E57F6E" w:rsidR="004B653A" w:rsidRPr="006F7F68" w:rsidRDefault="004B653A" w:rsidP="004B653A">
      <w:pPr>
        <w:pStyle w:val="Ov1nr"/>
        <w:spacing w:after="480"/>
        <w:ind w:left="965" w:hanging="965"/>
        <w:rPr>
          <w:rFonts w:ascii="Calibri" w:hAnsi="Calibri" w:cs="Calibri"/>
          <w:color w:val="auto"/>
          <w:sz w:val="52"/>
          <w:lang w:val="en-US"/>
        </w:rPr>
      </w:pPr>
      <w:bookmarkStart w:id="6" w:name="_Toc460946996"/>
      <w:bookmarkStart w:id="7" w:name="_Toc521907066"/>
      <w:bookmarkStart w:id="8" w:name="_Toc37261967"/>
      <w:r w:rsidRPr="006F7F68">
        <w:rPr>
          <w:rFonts w:ascii="Calibri" w:hAnsi="Calibri" w:cs="Calibri"/>
          <w:color w:val="auto"/>
          <w:sz w:val="52"/>
          <w:lang w:val="en-US"/>
        </w:rPr>
        <w:lastRenderedPageBreak/>
        <w:t>Scope and Limitations</w:t>
      </w:r>
      <w:bookmarkEnd w:id="6"/>
      <w:bookmarkEnd w:id="7"/>
      <w:bookmarkEnd w:id="8"/>
    </w:p>
    <w:p w14:paraId="19E0F97C" w14:textId="77777777" w:rsidR="004B653A" w:rsidRPr="006F7F68" w:rsidRDefault="004B653A" w:rsidP="00C71BF2">
      <w:pPr>
        <w:pStyle w:val="Ov2nr"/>
        <w:numPr>
          <w:ilvl w:val="1"/>
          <w:numId w:val="7"/>
        </w:numPr>
        <w:rPr>
          <w:rFonts w:ascii="Calibri" w:hAnsi="Calibri" w:cs="Calibri"/>
          <w:b w:val="0"/>
          <w:bCs/>
          <w:lang w:val="en-US"/>
        </w:rPr>
      </w:pPr>
      <w:bookmarkStart w:id="9" w:name="_Toc521907067"/>
      <w:bookmarkStart w:id="10" w:name="_Toc37261968"/>
      <w:r w:rsidRPr="006F7F68">
        <w:rPr>
          <w:rFonts w:ascii="Calibri" w:hAnsi="Calibri" w:cs="Calibri"/>
          <w:b w:val="0"/>
          <w:bCs/>
          <w:lang w:val="en-US"/>
        </w:rPr>
        <w:t>SIPOC (Supplier, Input, Process, Output, Customer)</w:t>
      </w:r>
      <w:bookmarkEnd w:id="9"/>
      <w:bookmarkEnd w:id="10"/>
    </w:p>
    <w:p w14:paraId="4F02D866" w14:textId="60DE4BB6" w:rsidR="00640A56" w:rsidRPr="006F7F68" w:rsidRDefault="002E1116" w:rsidP="004B653A">
      <w:pPr>
        <w:pStyle w:val="Brdtekst1"/>
        <w:rPr>
          <w:rFonts w:ascii="Calibri" w:hAnsi="Calibri" w:cs="Calibri"/>
          <w:color w:val="FF0000"/>
          <w:lang w:val="en-US" w:eastAsia="en-US"/>
        </w:rPr>
      </w:pPr>
      <w:commentRangeStart w:id="11"/>
      <w:commentRangeStart w:id="12"/>
      <w:commentRangeEnd w:id="11"/>
      <w:r>
        <w:rPr>
          <w:rStyle w:val="CommentReference"/>
          <w:lang w:eastAsia="en-US"/>
        </w:rPr>
        <w:commentReference w:id="11"/>
      </w:r>
      <w:commentRangeEnd w:id="12"/>
      <w:r w:rsidR="007508B3">
        <w:rPr>
          <w:rFonts w:ascii="Calibri" w:hAnsi="Calibri" w:cs="Calibri"/>
          <w:noProof/>
          <w:color w:val="FF0000"/>
          <w:lang w:val="en-US" w:eastAsia="en-US"/>
        </w:rPr>
        <w:drawing>
          <wp:inline distT="0" distB="0" distL="0" distR="0" wp14:anchorId="517A221E" wp14:editId="6BCC3FEE">
            <wp:extent cx="6131560" cy="2064027"/>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5190" cy="2078714"/>
                    </a:xfrm>
                    <a:prstGeom prst="rect">
                      <a:avLst/>
                    </a:prstGeom>
                    <a:noFill/>
                  </pic:spPr>
                </pic:pic>
              </a:graphicData>
            </a:graphic>
          </wp:inline>
        </w:drawing>
      </w:r>
      <w:r w:rsidR="001214B5">
        <w:rPr>
          <w:rStyle w:val="CommentReference"/>
          <w:lang w:eastAsia="en-US"/>
        </w:rPr>
        <w:commentReference w:id="12"/>
      </w:r>
    </w:p>
    <w:p w14:paraId="42661F91" w14:textId="77777777" w:rsidR="004B653A" w:rsidRPr="006F7F68" w:rsidRDefault="004B653A" w:rsidP="00C71BF2">
      <w:pPr>
        <w:pStyle w:val="Ov2nr"/>
        <w:numPr>
          <w:ilvl w:val="1"/>
          <w:numId w:val="7"/>
        </w:numPr>
        <w:rPr>
          <w:rFonts w:ascii="Calibri" w:hAnsi="Calibri" w:cs="Calibri"/>
          <w:color w:val="auto"/>
          <w:lang w:val="en-US"/>
        </w:rPr>
      </w:pPr>
      <w:bookmarkStart w:id="13" w:name="_Toc519524814"/>
      <w:bookmarkStart w:id="14" w:name="_Toc524962951"/>
      <w:bookmarkStart w:id="15" w:name="_Toc37261969"/>
      <w:r w:rsidRPr="006F7F68">
        <w:rPr>
          <w:rFonts w:ascii="Calibri" w:hAnsi="Calibri" w:cs="Calibri"/>
          <w:color w:val="auto"/>
          <w:lang w:val="en-US"/>
        </w:rPr>
        <w:t>Systems in Scope</w:t>
      </w:r>
      <w:bookmarkEnd w:id="13"/>
      <w:bookmarkEnd w:id="14"/>
      <w:bookmarkEnd w:id="15"/>
    </w:p>
    <w:p w14:paraId="62D5C947" w14:textId="77777777" w:rsidR="004B653A" w:rsidRPr="006F7F68" w:rsidRDefault="004B653A" w:rsidP="004B653A">
      <w:pPr>
        <w:pStyle w:val="Brdtekst1"/>
        <w:rPr>
          <w:rFonts w:ascii="Calibri" w:hAnsi="Calibri" w:cs="Calibri"/>
          <w:lang w:val="en-US" w:eastAsia="en-US"/>
        </w:rPr>
      </w:pPr>
      <w:r w:rsidRPr="006F7F68">
        <w:rPr>
          <w:rFonts w:ascii="Calibri" w:hAnsi="Calibri" w:cs="Calibri"/>
          <w:lang w:val="en-US" w:eastAsia="en-US"/>
        </w:rPr>
        <w:t>The following systems/ applications are in scope of the process:</w:t>
      </w:r>
    </w:p>
    <w:tbl>
      <w:tblPr>
        <w:tblStyle w:val="TableGrid"/>
        <w:tblW w:w="9651" w:type="dxa"/>
        <w:tblLook w:val="04A0" w:firstRow="1" w:lastRow="0" w:firstColumn="1" w:lastColumn="0" w:noHBand="0" w:noVBand="1"/>
      </w:tblPr>
      <w:tblGrid>
        <w:gridCol w:w="805"/>
        <w:gridCol w:w="2160"/>
        <w:gridCol w:w="2070"/>
        <w:gridCol w:w="4616"/>
      </w:tblGrid>
      <w:tr w:rsidR="004B653A" w:rsidRPr="006F7F68" w14:paraId="5FFDB6CA" w14:textId="77777777" w:rsidTr="0015408F">
        <w:trPr>
          <w:trHeight w:val="219"/>
        </w:trPr>
        <w:tc>
          <w:tcPr>
            <w:tcW w:w="805" w:type="dxa"/>
            <w:shd w:val="clear" w:color="auto" w:fill="FFE600"/>
          </w:tcPr>
          <w:p w14:paraId="3E978D33" w14:textId="77777777" w:rsidR="004B653A" w:rsidRPr="006F7F68" w:rsidRDefault="004B653A" w:rsidP="0015408F">
            <w:pPr>
              <w:tabs>
                <w:tab w:val="clear" w:pos="0"/>
                <w:tab w:val="clear" w:pos="567"/>
                <w:tab w:val="clear" w:pos="8902"/>
              </w:tabs>
              <w:spacing w:after="0"/>
              <w:jc w:val="left"/>
              <w:rPr>
                <w:rFonts w:ascii="Calibri" w:hAnsi="Calibri" w:cs="Calibri"/>
                <w:b/>
                <w:lang w:val="en-US"/>
              </w:rPr>
            </w:pPr>
            <w:commentRangeStart w:id="16"/>
            <w:commentRangeStart w:id="17"/>
            <w:r w:rsidRPr="006F7F68">
              <w:rPr>
                <w:rFonts w:ascii="Calibri" w:hAnsi="Calibri" w:cs="Calibri"/>
                <w:b/>
                <w:lang w:val="en-US"/>
              </w:rPr>
              <w:t>S. No.</w:t>
            </w:r>
          </w:p>
        </w:tc>
        <w:tc>
          <w:tcPr>
            <w:tcW w:w="2160" w:type="dxa"/>
            <w:shd w:val="clear" w:color="auto" w:fill="FFE600"/>
          </w:tcPr>
          <w:p w14:paraId="5710A04A" w14:textId="77777777" w:rsidR="004B653A" w:rsidRPr="006F7F68" w:rsidRDefault="004B653A" w:rsidP="0015408F">
            <w:pPr>
              <w:tabs>
                <w:tab w:val="clear" w:pos="0"/>
                <w:tab w:val="clear" w:pos="567"/>
                <w:tab w:val="clear" w:pos="8902"/>
              </w:tabs>
              <w:spacing w:after="0"/>
              <w:jc w:val="left"/>
              <w:rPr>
                <w:rFonts w:ascii="Calibri" w:hAnsi="Calibri" w:cs="Calibri"/>
                <w:b/>
                <w:lang w:val="en-US"/>
              </w:rPr>
            </w:pPr>
            <w:r w:rsidRPr="006F7F68">
              <w:rPr>
                <w:rFonts w:ascii="Calibri" w:hAnsi="Calibri" w:cs="Calibri"/>
                <w:b/>
                <w:lang w:val="en-US"/>
              </w:rPr>
              <w:t>Application Names</w:t>
            </w:r>
          </w:p>
        </w:tc>
        <w:tc>
          <w:tcPr>
            <w:tcW w:w="2070" w:type="dxa"/>
            <w:shd w:val="clear" w:color="auto" w:fill="FFE600"/>
          </w:tcPr>
          <w:p w14:paraId="33E20AA7" w14:textId="77777777" w:rsidR="004B653A" w:rsidRPr="006F7F68" w:rsidRDefault="004B653A" w:rsidP="0015408F">
            <w:pPr>
              <w:tabs>
                <w:tab w:val="clear" w:pos="0"/>
                <w:tab w:val="clear" w:pos="567"/>
                <w:tab w:val="clear" w:pos="8902"/>
              </w:tabs>
              <w:spacing w:after="0"/>
              <w:jc w:val="left"/>
              <w:rPr>
                <w:rFonts w:ascii="Calibri" w:hAnsi="Calibri" w:cs="Calibri"/>
                <w:b/>
                <w:lang w:val="en-US"/>
              </w:rPr>
            </w:pPr>
            <w:r w:rsidRPr="006F7F68">
              <w:rPr>
                <w:rFonts w:ascii="Calibri" w:hAnsi="Calibri" w:cs="Calibri"/>
                <w:b/>
                <w:lang w:val="en-US"/>
              </w:rPr>
              <w:t>Version and Type</w:t>
            </w:r>
          </w:p>
          <w:p w14:paraId="01BF855C" w14:textId="77777777" w:rsidR="004B653A" w:rsidRPr="006F7F68" w:rsidRDefault="004B653A" w:rsidP="0015408F">
            <w:pPr>
              <w:tabs>
                <w:tab w:val="clear" w:pos="0"/>
                <w:tab w:val="clear" w:pos="567"/>
                <w:tab w:val="clear" w:pos="8902"/>
              </w:tabs>
              <w:spacing w:after="0"/>
              <w:jc w:val="left"/>
              <w:rPr>
                <w:rFonts w:ascii="Calibri" w:hAnsi="Calibri" w:cs="Calibri"/>
                <w:b/>
                <w:lang w:val="en-US"/>
              </w:rPr>
            </w:pPr>
          </w:p>
        </w:tc>
        <w:tc>
          <w:tcPr>
            <w:tcW w:w="4616" w:type="dxa"/>
            <w:shd w:val="clear" w:color="auto" w:fill="FFE600"/>
          </w:tcPr>
          <w:p w14:paraId="2B6BC1FC" w14:textId="77777777" w:rsidR="004B653A" w:rsidRPr="006F7F68" w:rsidRDefault="004B653A" w:rsidP="0015408F">
            <w:pPr>
              <w:tabs>
                <w:tab w:val="clear" w:pos="0"/>
                <w:tab w:val="clear" w:pos="567"/>
                <w:tab w:val="clear" w:pos="8902"/>
              </w:tabs>
              <w:spacing w:after="0"/>
              <w:jc w:val="left"/>
              <w:rPr>
                <w:rFonts w:ascii="Calibri" w:hAnsi="Calibri" w:cs="Calibri"/>
                <w:b/>
                <w:lang w:val="en-US"/>
              </w:rPr>
            </w:pPr>
            <w:r w:rsidRPr="006F7F68">
              <w:rPr>
                <w:rFonts w:ascii="Calibri" w:hAnsi="Calibri" w:cs="Calibri"/>
                <w:b/>
                <w:lang w:val="en-US"/>
              </w:rPr>
              <w:t>Description</w:t>
            </w:r>
          </w:p>
        </w:tc>
      </w:tr>
      <w:tr w:rsidR="004B653A" w:rsidRPr="006F7F68" w14:paraId="4221F16E" w14:textId="77777777" w:rsidTr="0015408F">
        <w:trPr>
          <w:trHeight w:val="332"/>
        </w:trPr>
        <w:tc>
          <w:tcPr>
            <w:tcW w:w="805" w:type="dxa"/>
          </w:tcPr>
          <w:p w14:paraId="235A56D9" w14:textId="77777777" w:rsidR="004B653A" w:rsidRPr="006F7F68" w:rsidRDefault="004B653A" w:rsidP="0015408F">
            <w:pPr>
              <w:tabs>
                <w:tab w:val="clear" w:pos="0"/>
                <w:tab w:val="clear" w:pos="567"/>
                <w:tab w:val="clear" w:pos="8902"/>
              </w:tabs>
              <w:spacing w:after="0"/>
              <w:jc w:val="left"/>
              <w:rPr>
                <w:rFonts w:ascii="Calibri" w:hAnsi="Calibri" w:cs="Calibri"/>
                <w:lang w:val="en-US"/>
              </w:rPr>
            </w:pPr>
            <w:r w:rsidRPr="006F7F68">
              <w:rPr>
                <w:rFonts w:ascii="Calibri" w:hAnsi="Calibri" w:cs="Calibri"/>
                <w:lang w:val="en-US"/>
              </w:rPr>
              <w:t>1</w:t>
            </w:r>
          </w:p>
        </w:tc>
        <w:tc>
          <w:tcPr>
            <w:tcW w:w="2160" w:type="dxa"/>
          </w:tcPr>
          <w:p w14:paraId="5BC29926" w14:textId="683F6C64" w:rsidR="004B653A" w:rsidRPr="006F7F68" w:rsidRDefault="003F3A22" w:rsidP="007327B2">
            <w:pPr>
              <w:pStyle w:val="Brdtekst1"/>
              <w:rPr>
                <w:rFonts w:ascii="Calibri" w:hAnsi="Calibri" w:cs="Calibri"/>
                <w:lang w:val="en-US"/>
              </w:rPr>
            </w:pPr>
            <w:r w:rsidRPr="006F7F68">
              <w:rPr>
                <w:rFonts w:ascii="Calibri" w:hAnsi="Calibri" w:cs="Calibri"/>
                <w:lang w:val="en-US"/>
              </w:rPr>
              <w:t>Outlook</w:t>
            </w:r>
          </w:p>
        </w:tc>
        <w:tc>
          <w:tcPr>
            <w:tcW w:w="2070" w:type="dxa"/>
          </w:tcPr>
          <w:p w14:paraId="537A2A3C" w14:textId="20A188DC" w:rsidR="004B653A" w:rsidRPr="006F7F68" w:rsidRDefault="00640A56" w:rsidP="0015408F">
            <w:pPr>
              <w:tabs>
                <w:tab w:val="clear" w:pos="0"/>
                <w:tab w:val="clear" w:pos="567"/>
                <w:tab w:val="clear" w:pos="8902"/>
              </w:tabs>
              <w:spacing w:after="0"/>
              <w:rPr>
                <w:rFonts w:ascii="Calibri" w:hAnsi="Calibri" w:cs="Calibri"/>
                <w:lang w:val="en-US"/>
              </w:rPr>
            </w:pPr>
            <w:r w:rsidRPr="006F7F68">
              <w:rPr>
                <w:rFonts w:ascii="Calibri" w:hAnsi="Calibri" w:cs="Calibri"/>
                <w:lang w:val="en-US"/>
              </w:rPr>
              <w:t>Office 365</w:t>
            </w:r>
          </w:p>
        </w:tc>
        <w:tc>
          <w:tcPr>
            <w:tcW w:w="4616" w:type="dxa"/>
          </w:tcPr>
          <w:p w14:paraId="10B31B10" w14:textId="56B35BE7" w:rsidR="004B653A" w:rsidRPr="006F7F68" w:rsidRDefault="007B05BB" w:rsidP="0015408F">
            <w:pPr>
              <w:tabs>
                <w:tab w:val="clear" w:pos="0"/>
                <w:tab w:val="clear" w:pos="567"/>
                <w:tab w:val="clear" w:pos="8902"/>
              </w:tabs>
              <w:spacing w:after="0"/>
              <w:jc w:val="left"/>
              <w:rPr>
                <w:rFonts w:ascii="Calibri" w:hAnsi="Calibri" w:cs="Calibri"/>
                <w:lang w:val="en-US"/>
              </w:rPr>
            </w:pPr>
            <w:r>
              <w:rPr>
                <w:rFonts w:ascii="Calibri" w:hAnsi="Calibri" w:cs="Calibri"/>
                <w:lang w:val="en-US"/>
              </w:rPr>
              <w:t>Sending respond emails</w:t>
            </w:r>
            <w:r w:rsidR="007769F5" w:rsidRPr="006F7F68">
              <w:rPr>
                <w:rFonts w:ascii="Calibri" w:hAnsi="Calibri" w:cs="Calibri"/>
                <w:lang w:val="en-US"/>
              </w:rPr>
              <w:t>.</w:t>
            </w:r>
          </w:p>
        </w:tc>
      </w:tr>
      <w:tr w:rsidR="005A47C1" w:rsidRPr="006F7F68" w14:paraId="2C823D1E" w14:textId="77777777" w:rsidTr="0015408F">
        <w:trPr>
          <w:trHeight w:val="332"/>
        </w:trPr>
        <w:tc>
          <w:tcPr>
            <w:tcW w:w="805" w:type="dxa"/>
          </w:tcPr>
          <w:p w14:paraId="302C9E5D" w14:textId="1B6F7B25" w:rsidR="005A47C1" w:rsidRPr="006F7F68" w:rsidRDefault="005A47C1" w:rsidP="0015408F">
            <w:pPr>
              <w:tabs>
                <w:tab w:val="clear" w:pos="0"/>
                <w:tab w:val="clear" w:pos="567"/>
                <w:tab w:val="clear" w:pos="8902"/>
              </w:tabs>
              <w:spacing w:after="0"/>
              <w:jc w:val="left"/>
              <w:rPr>
                <w:rFonts w:ascii="Calibri" w:hAnsi="Calibri" w:cs="Calibri"/>
                <w:lang w:val="en-US"/>
              </w:rPr>
            </w:pPr>
            <w:r w:rsidRPr="006F7F68">
              <w:rPr>
                <w:rFonts w:ascii="Calibri" w:hAnsi="Calibri" w:cs="Calibri"/>
                <w:lang w:val="en-US"/>
              </w:rPr>
              <w:t>2</w:t>
            </w:r>
          </w:p>
        </w:tc>
        <w:tc>
          <w:tcPr>
            <w:tcW w:w="2160" w:type="dxa"/>
          </w:tcPr>
          <w:p w14:paraId="3AC41F24" w14:textId="7E2F14BB" w:rsidR="005A47C1" w:rsidRPr="006F7F68" w:rsidRDefault="007769F5" w:rsidP="007327B2">
            <w:pPr>
              <w:pStyle w:val="Brdtekst1"/>
              <w:rPr>
                <w:rFonts w:ascii="Calibri" w:hAnsi="Calibri" w:cs="Calibri"/>
                <w:lang w:val="en-US"/>
              </w:rPr>
            </w:pPr>
            <w:r w:rsidRPr="006F7F68">
              <w:rPr>
                <w:rFonts w:ascii="Calibri" w:hAnsi="Calibri" w:cs="Calibri"/>
                <w:lang w:val="en-US"/>
              </w:rPr>
              <w:t>Excel</w:t>
            </w:r>
          </w:p>
        </w:tc>
        <w:tc>
          <w:tcPr>
            <w:tcW w:w="2070" w:type="dxa"/>
          </w:tcPr>
          <w:p w14:paraId="10EB7B40" w14:textId="65AAE828" w:rsidR="005A47C1" w:rsidRPr="006F7F68" w:rsidRDefault="00640A56" w:rsidP="0015408F">
            <w:pPr>
              <w:tabs>
                <w:tab w:val="clear" w:pos="0"/>
                <w:tab w:val="clear" w:pos="567"/>
                <w:tab w:val="clear" w:pos="8902"/>
              </w:tabs>
              <w:spacing w:after="0"/>
              <w:rPr>
                <w:rFonts w:ascii="Calibri" w:hAnsi="Calibri" w:cs="Calibri"/>
                <w:lang w:val="en-US"/>
              </w:rPr>
            </w:pPr>
            <w:r w:rsidRPr="006F7F68">
              <w:rPr>
                <w:rFonts w:ascii="Calibri" w:hAnsi="Calibri" w:cs="Calibri"/>
                <w:lang w:val="en-US"/>
              </w:rPr>
              <w:t>Office 365</w:t>
            </w:r>
          </w:p>
        </w:tc>
        <w:tc>
          <w:tcPr>
            <w:tcW w:w="4616" w:type="dxa"/>
          </w:tcPr>
          <w:p w14:paraId="34E4118E" w14:textId="6929A196" w:rsidR="005A47C1" w:rsidRPr="006F7F68" w:rsidRDefault="007769F5" w:rsidP="0015408F">
            <w:pPr>
              <w:tabs>
                <w:tab w:val="clear" w:pos="0"/>
                <w:tab w:val="clear" w:pos="567"/>
                <w:tab w:val="clear" w:pos="8902"/>
              </w:tabs>
              <w:spacing w:after="0"/>
              <w:jc w:val="left"/>
              <w:rPr>
                <w:rFonts w:ascii="Calibri" w:hAnsi="Calibri" w:cs="Calibri"/>
                <w:lang w:val="en-US"/>
              </w:rPr>
            </w:pPr>
            <w:r w:rsidRPr="006F7F68">
              <w:rPr>
                <w:rFonts w:ascii="Calibri" w:hAnsi="Calibri" w:cs="Calibri"/>
                <w:lang w:val="en-US"/>
              </w:rPr>
              <w:t>Validate and update the</w:t>
            </w:r>
            <w:r w:rsidR="007B05BB">
              <w:rPr>
                <w:rFonts w:ascii="Calibri" w:hAnsi="Calibri" w:cs="Calibri"/>
                <w:lang w:val="en-US"/>
              </w:rPr>
              <w:t xml:space="preserve"> Requirement and Candidate Tracker</w:t>
            </w:r>
          </w:p>
        </w:tc>
      </w:tr>
      <w:tr w:rsidR="007769F5" w:rsidRPr="006F7F68" w14:paraId="35B8D0CE" w14:textId="77777777" w:rsidTr="0015408F">
        <w:trPr>
          <w:trHeight w:val="332"/>
        </w:trPr>
        <w:tc>
          <w:tcPr>
            <w:tcW w:w="805" w:type="dxa"/>
          </w:tcPr>
          <w:p w14:paraId="073A1AC4" w14:textId="0E2F4E00" w:rsidR="007769F5" w:rsidRPr="006F7F68" w:rsidRDefault="007769F5" w:rsidP="0015408F">
            <w:pPr>
              <w:tabs>
                <w:tab w:val="clear" w:pos="0"/>
                <w:tab w:val="clear" w:pos="567"/>
                <w:tab w:val="clear" w:pos="8902"/>
              </w:tabs>
              <w:spacing w:after="0"/>
              <w:jc w:val="left"/>
              <w:rPr>
                <w:rFonts w:ascii="Calibri" w:hAnsi="Calibri" w:cs="Calibri"/>
                <w:lang w:val="en-US"/>
              </w:rPr>
            </w:pPr>
            <w:r w:rsidRPr="006F7F68">
              <w:rPr>
                <w:rFonts w:ascii="Calibri" w:hAnsi="Calibri" w:cs="Calibri"/>
                <w:lang w:val="en-US"/>
              </w:rPr>
              <w:t>3</w:t>
            </w:r>
          </w:p>
        </w:tc>
        <w:tc>
          <w:tcPr>
            <w:tcW w:w="2160" w:type="dxa"/>
          </w:tcPr>
          <w:p w14:paraId="5B218FB1" w14:textId="6C1CCD6F" w:rsidR="007769F5" w:rsidRPr="006F7F68" w:rsidRDefault="007B05BB" w:rsidP="007327B2">
            <w:pPr>
              <w:pStyle w:val="Brdtekst1"/>
              <w:rPr>
                <w:rFonts w:ascii="Calibri" w:hAnsi="Calibri" w:cs="Calibri"/>
                <w:lang w:val="en-US"/>
              </w:rPr>
            </w:pPr>
            <w:r>
              <w:rPr>
                <w:rFonts w:ascii="Calibri" w:hAnsi="Calibri" w:cs="Calibri"/>
                <w:lang w:val="en-US"/>
              </w:rPr>
              <w:t>Naukri.com</w:t>
            </w:r>
          </w:p>
        </w:tc>
        <w:tc>
          <w:tcPr>
            <w:tcW w:w="2070" w:type="dxa"/>
          </w:tcPr>
          <w:p w14:paraId="319265E0" w14:textId="2A28F1C8" w:rsidR="007769F5" w:rsidRPr="006F7F68" w:rsidRDefault="007B05BB" w:rsidP="0015408F">
            <w:pPr>
              <w:tabs>
                <w:tab w:val="clear" w:pos="0"/>
                <w:tab w:val="clear" w:pos="567"/>
                <w:tab w:val="clear" w:pos="8902"/>
              </w:tabs>
              <w:spacing w:after="0"/>
              <w:rPr>
                <w:rFonts w:ascii="Calibri" w:hAnsi="Calibri" w:cs="Calibri"/>
                <w:lang w:val="en-US"/>
              </w:rPr>
            </w:pPr>
            <w:r>
              <w:rPr>
                <w:rFonts w:ascii="Calibri" w:hAnsi="Calibri" w:cs="Calibri"/>
                <w:lang w:val="en-US"/>
              </w:rPr>
              <w:t>Website</w:t>
            </w:r>
          </w:p>
        </w:tc>
        <w:tc>
          <w:tcPr>
            <w:tcW w:w="4616" w:type="dxa"/>
          </w:tcPr>
          <w:p w14:paraId="585AFD6B" w14:textId="48DB973E" w:rsidR="007769F5" w:rsidRPr="006F7F68" w:rsidRDefault="00734767" w:rsidP="0015408F">
            <w:pPr>
              <w:tabs>
                <w:tab w:val="clear" w:pos="0"/>
                <w:tab w:val="clear" w:pos="567"/>
                <w:tab w:val="clear" w:pos="8902"/>
              </w:tabs>
              <w:spacing w:after="0"/>
              <w:jc w:val="left"/>
              <w:rPr>
                <w:rFonts w:ascii="Calibri" w:hAnsi="Calibri" w:cs="Calibri"/>
                <w:lang w:val="en-US"/>
              </w:rPr>
            </w:pPr>
            <w:r>
              <w:rPr>
                <w:rFonts w:ascii="Calibri" w:hAnsi="Calibri" w:cs="Calibri"/>
                <w:lang w:val="en-US"/>
              </w:rPr>
              <w:t>Search and Post requirement on Portal</w:t>
            </w:r>
          </w:p>
        </w:tc>
      </w:tr>
      <w:tr w:rsidR="007B05BB" w:rsidRPr="006F7F68" w14:paraId="0FAE54FD" w14:textId="77777777" w:rsidTr="0015408F">
        <w:trPr>
          <w:trHeight w:val="332"/>
        </w:trPr>
        <w:tc>
          <w:tcPr>
            <w:tcW w:w="805" w:type="dxa"/>
          </w:tcPr>
          <w:p w14:paraId="2DD5A63F" w14:textId="60410166" w:rsidR="007B05BB" w:rsidRPr="006F7F68" w:rsidRDefault="007B05BB" w:rsidP="0015408F">
            <w:pPr>
              <w:tabs>
                <w:tab w:val="clear" w:pos="0"/>
                <w:tab w:val="clear" w:pos="567"/>
                <w:tab w:val="clear" w:pos="8902"/>
              </w:tabs>
              <w:spacing w:after="0"/>
              <w:jc w:val="left"/>
              <w:rPr>
                <w:rFonts w:ascii="Calibri" w:hAnsi="Calibri" w:cs="Calibri"/>
                <w:lang w:val="en-US"/>
              </w:rPr>
            </w:pPr>
            <w:r>
              <w:rPr>
                <w:rFonts w:ascii="Calibri" w:hAnsi="Calibri" w:cs="Calibri"/>
                <w:lang w:val="en-US"/>
              </w:rPr>
              <w:t>4</w:t>
            </w:r>
          </w:p>
        </w:tc>
        <w:tc>
          <w:tcPr>
            <w:tcW w:w="2160" w:type="dxa"/>
          </w:tcPr>
          <w:p w14:paraId="785791FB" w14:textId="342D6A18" w:rsidR="007B05BB" w:rsidRDefault="007B05BB" w:rsidP="007327B2">
            <w:pPr>
              <w:pStyle w:val="Brdtekst1"/>
              <w:rPr>
                <w:rFonts w:ascii="Calibri" w:hAnsi="Calibri" w:cs="Calibri"/>
                <w:lang w:val="en-US"/>
              </w:rPr>
            </w:pPr>
            <w:r>
              <w:rPr>
                <w:rFonts w:ascii="Calibri" w:hAnsi="Calibri" w:cs="Calibri"/>
                <w:lang w:val="en-US"/>
              </w:rPr>
              <w:t>IIM Jobs .com</w:t>
            </w:r>
          </w:p>
        </w:tc>
        <w:tc>
          <w:tcPr>
            <w:tcW w:w="2070" w:type="dxa"/>
          </w:tcPr>
          <w:p w14:paraId="528834E1" w14:textId="41555B04" w:rsidR="007B05BB" w:rsidRDefault="007B05BB" w:rsidP="0015408F">
            <w:pPr>
              <w:tabs>
                <w:tab w:val="clear" w:pos="0"/>
                <w:tab w:val="clear" w:pos="567"/>
                <w:tab w:val="clear" w:pos="8902"/>
              </w:tabs>
              <w:spacing w:after="0"/>
              <w:rPr>
                <w:rFonts w:ascii="Calibri" w:hAnsi="Calibri" w:cs="Calibri"/>
                <w:lang w:val="en-US"/>
              </w:rPr>
            </w:pPr>
            <w:r>
              <w:rPr>
                <w:rFonts w:ascii="Calibri" w:hAnsi="Calibri" w:cs="Calibri"/>
                <w:lang w:val="en-US"/>
              </w:rPr>
              <w:t>Website</w:t>
            </w:r>
          </w:p>
        </w:tc>
        <w:tc>
          <w:tcPr>
            <w:tcW w:w="4616" w:type="dxa"/>
          </w:tcPr>
          <w:p w14:paraId="4E618EC1" w14:textId="74274B7B" w:rsidR="007B05BB" w:rsidRPr="006F7F68" w:rsidRDefault="007B05BB" w:rsidP="0015408F">
            <w:pPr>
              <w:tabs>
                <w:tab w:val="clear" w:pos="0"/>
                <w:tab w:val="clear" w:pos="567"/>
                <w:tab w:val="clear" w:pos="8902"/>
              </w:tabs>
              <w:spacing w:after="0"/>
              <w:jc w:val="left"/>
              <w:rPr>
                <w:rFonts w:ascii="Calibri" w:hAnsi="Calibri" w:cs="Calibri"/>
                <w:lang w:val="en-US"/>
              </w:rPr>
            </w:pPr>
            <w:r>
              <w:rPr>
                <w:rFonts w:ascii="Calibri" w:hAnsi="Calibri" w:cs="Calibri"/>
                <w:lang w:val="en-US"/>
              </w:rPr>
              <w:t xml:space="preserve">Search </w:t>
            </w:r>
            <w:r w:rsidR="00734767">
              <w:rPr>
                <w:rFonts w:ascii="Calibri" w:hAnsi="Calibri" w:cs="Calibri"/>
                <w:lang w:val="en-US"/>
              </w:rPr>
              <w:t xml:space="preserve">and Post requirement </w:t>
            </w:r>
            <w:r>
              <w:rPr>
                <w:rFonts w:ascii="Calibri" w:hAnsi="Calibri" w:cs="Calibri"/>
                <w:lang w:val="en-US"/>
              </w:rPr>
              <w:t>on Portal</w:t>
            </w:r>
          </w:p>
        </w:tc>
      </w:tr>
      <w:tr w:rsidR="00734767" w:rsidRPr="006F7F68" w14:paraId="1425350A" w14:textId="77777777" w:rsidTr="0015408F">
        <w:trPr>
          <w:trHeight w:val="332"/>
        </w:trPr>
        <w:tc>
          <w:tcPr>
            <w:tcW w:w="805" w:type="dxa"/>
          </w:tcPr>
          <w:p w14:paraId="4F325C77" w14:textId="72707288" w:rsidR="00734767" w:rsidRDefault="00734767" w:rsidP="0015408F">
            <w:pPr>
              <w:tabs>
                <w:tab w:val="clear" w:pos="0"/>
                <w:tab w:val="clear" w:pos="567"/>
                <w:tab w:val="clear" w:pos="8902"/>
              </w:tabs>
              <w:spacing w:after="0"/>
              <w:jc w:val="left"/>
              <w:rPr>
                <w:rFonts w:ascii="Calibri" w:hAnsi="Calibri" w:cs="Calibri"/>
                <w:lang w:val="en-US"/>
              </w:rPr>
            </w:pPr>
            <w:r>
              <w:rPr>
                <w:rFonts w:ascii="Calibri" w:hAnsi="Calibri" w:cs="Calibri"/>
                <w:lang w:val="en-US"/>
              </w:rPr>
              <w:t>5</w:t>
            </w:r>
          </w:p>
        </w:tc>
        <w:tc>
          <w:tcPr>
            <w:tcW w:w="2160" w:type="dxa"/>
          </w:tcPr>
          <w:p w14:paraId="5A122D93" w14:textId="2B9D2869" w:rsidR="00734767" w:rsidRDefault="00734767" w:rsidP="007327B2">
            <w:pPr>
              <w:pStyle w:val="Brdtekst1"/>
              <w:rPr>
                <w:rFonts w:ascii="Calibri" w:hAnsi="Calibri" w:cs="Calibri"/>
                <w:lang w:val="en-US"/>
              </w:rPr>
            </w:pPr>
            <w:r>
              <w:rPr>
                <w:rFonts w:ascii="Calibri" w:hAnsi="Calibri" w:cs="Calibri"/>
                <w:lang w:val="en-US"/>
              </w:rPr>
              <w:t>Hirist.com</w:t>
            </w:r>
          </w:p>
        </w:tc>
        <w:tc>
          <w:tcPr>
            <w:tcW w:w="2070" w:type="dxa"/>
          </w:tcPr>
          <w:p w14:paraId="066B5345" w14:textId="3653C506" w:rsidR="00734767" w:rsidRDefault="00734767" w:rsidP="0015408F">
            <w:pPr>
              <w:tabs>
                <w:tab w:val="clear" w:pos="0"/>
                <w:tab w:val="clear" w:pos="567"/>
                <w:tab w:val="clear" w:pos="8902"/>
              </w:tabs>
              <w:spacing w:after="0"/>
              <w:rPr>
                <w:rFonts w:ascii="Calibri" w:hAnsi="Calibri" w:cs="Calibri"/>
                <w:lang w:val="en-US"/>
              </w:rPr>
            </w:pPr>
            <w:r>
              <w:rPr>
                <w:rFonts w:ascii="Calibri" w:hAnsi="Calibri" w:cs="Calibri"/>
                <w:lang w:val="en-US"/>
              </w:rPr>
              <w:t>Website</w:t>
            </w:r>
          </w:p>
        </w:tc>
        <w:tc>
          <w:tcPr>
            <w:tcW w:w="4616" w:type="dxa"/>
          </w:tcPr>
          <w:p w14:paraId="5E664300" w14:textId="15A0155A" w:rsidR="00734767" w:rsidRDefault="00734767" w:rsidP="0015408F">
            <w:pPr>
              <w:tabs>
                <w:tab w:val="clear" w:pos="0"/>
                <w:tab w:val="clear" w:pos="567"/>
                <w:tab w:val="clear" w:pos="8902"/>
              </w:tabs>
              <w:spacing w:after="0"/>
              <w:jc w:val="left"/>
              <w:rPr>
                <w:rFonts w:ascii="Calibri" w:hAnsi="Calibri" w:cs="Calibri"/>
                <w:lang w:val="en-US"/>
              </w:rPr>
            </w:pPr>
            <w:r>
              <w:rPr>
                <w:rFonts w:ascii="Calibri" w:hAnsi="Calibri" w:cs="Calibri"/>
                <w:lang w:val="en-US"/>
              </w:rPr>
              <w:t>Search and Post requirement on Portal</w:t>
            </w:r>
          </w:p>
        </w:tc>
      </w:tr>
      <w:tr w:rsidR="007B05BB" w:rsidRPr="006F7F68" w14:paraId="022DBD5A" w14:textId="34394782" w:rsidTr="0015408F">
        <w:trPr>
          <w:trHeight w:val="332"/>
        </w:trPr>
        <w:tc>
          <w:tcPr>
            <w:tcW w:w="805" w:type="dxa"/>
          </w:tcPr>
          <w:p w14:paraId="6B6ED6BD" w14:textId="4C873A12" w:rsidR="007B05BB" w:rsidRPr="006F7F68" w:rsidRDefault="00734767" w:rsidP="0015408F">
            <w:pPr>
              <w:tabs>
                <w:tab w:val="clear" w:pos="0"/>
                <w:tab w:val="clear" w:pos="567"/>
                <w:tab w:val="clear" w:pos="8902"/>
              </w:tabs>
              <w:spacing w:after="0"/>
              <w:jc w:val="left"/>
              <w:rPr>
                <w:rFonts w:ascii="Calibri" w:hAnsi="Calibri" w:cs="Calibri"/>
                <w:lang w:val="en-US"/>
              </w:rPr>
            </w:pPr>
            <w:r>
              <w:rPr>
                <w:rFonts w:ascii="Calibri" w:hAnsi="Calibri" w:cs="Calibri"/>
                <w:lang w:val="en-US"/>
              </w:rPr>
              <w:t>6</w:t>
            </w:r>
          </w:p>
        </w:tc>
        <w:tc>
          <w:tcPr>
            <w:tcW w:w="2160" w:type="dxa"/>
          </w:tcPr>
          <w:p w14:paraId="16310F38" w14:textId="71B59354" w:rsidR="007B05BB" w:rsidRDefault="007B05BB" w:rsidP="007327B2">
            <w:pPr>
              <w:pStyle w:val="Brdtekst1"/>
              <w:rPr>
                <w:rFonts w:ascii="Calibri" w:hAnsi="Calibri" w:cs="Calibri"/>
                <w:lang w:val="en-US"/>
              </w:rPr>
            </w:pPr>
            <w:r>
              <w:rPr>
                <w:rFonts w:ascii="Calibri" w:hAnsi="Calibri" w:cs="Calibri"/>
                <w:lang w:val="en-US"/>
              </w:rPr>
              <w:t>LinkedIn.com</w:t>
            </w:r>
          </w:p>
        </w:tc>
        <w:tc>
          <w:tcPr>
            <w:tcW w:w="2070" w:type="dxa"/>
          </w:tcPr>
          <w:p w14:paraId="732182E0" w14:textId="4025E0BB" w:rsidR="007B05BB" w:rsidRDefault="007B05BB" w:rsidP="0015408F">
            <w:pPr>
              <w:tabs>
                <w:tab w:val="clear" w:pos="0"/>
                <w:tab w:val="clear" w:pos="567"/>
                <w:tab w:val="clear" w:pos="8902"/>
              </w:tabs>
              <w:spacing w:after="0"/>
              <w:rPr>
                <w:rFonts w:ascii="Calibri" w:hAnsi="Calibri" w:cs="Calibri"/>
                <w:lang w:val="en-US"/>
              </w:rPr>
            </w:pPr>
            <w:r>
              <w:rPr>
                <w:rFonts w:ascii="Calibri" w:hAnsi="Calibri" w:cs="Calibri"/>
                <w:lang w:val="en-US"/>
              </w:rPr>
              <w:t>Website</w:t>
            </w:r>
          </w:p>
        </w:tc>
        <w:tc>
          <w:tcPr>
            <w:tcW w:w="4616" w:type="dxa"/>
          </w:tcPr>
          <w:p w14:paraId="67A6B9AB" w14:textId="7524AC0A" w:rsidR="004B7A73" w:rsidRPr="006F7F68" w:rsidRDefault="00EF35F0" w:rsidP="00EF35F0">
            <w:pPr>
              <w:tabs>
                <w:tab w:val="clear" w:pos="0"/>
                <w:tab w:val="clear" w:pos="567"/>
                <w:tab w:val="clear" w:pos="8902"/>
              </w:tabs>
              <w:spacing w:after="0"/>
              <w:jc w:val="left"/>
              <w:rPr>
                <w:rFonts w:ascii="Calibri" w:hAnsi="Calibri" w:cs="Calibri"/>
                <w:lang w:val="en-US"/>
              </w:rPr>
            </w:pPr>
            <w:r>
              <w:rPr>
                <w:rFonts w:ascii="Calibri" w:hAnsi="Calibri" w:cs="Calibri"/>
                <w:lang w:val="en-US"/>
              </w:rPr>
              <w:t xml:space="preserve">Search and </w:t>
            </w:r>
            <w:r w:rsidR="007B05BB">
              <w:rPr>
                <w:rFonts w:ascii="Calibri" w:hAnsi="Calibri" w:cs="Calibri"/>
                <w:lang w:val="en-US"/>
              </w:rPr>
              <w:t>Post Job requirement on the Linked in Portal.</w:t>
            </w:r>
            <w:r>
              <w:rPr>
                <w:rFonts w:ascii="Calibri" w:hAnsi="Calibri" w:cs="Calibri"/>
                <w:lang w:val="en-US"/>
              </w:rPr>
              <w:t xml:space="preserve"> </w:t>
            </w:r>
            <w:r w:rsidR="004B7A73">
              <w:rPr>
                <w:rFonts w:ascii="Calibri" w:hAnsi="Calibri" w:cs="Calibri"/>
                <w:lang w:val="en-US"/>
              </w:rPr>
              <w:t xml:space="preserve">(Details for linked In i.e. Credentials and other details to be shared by 24 Apr </w:t>
            </w:r>
            <w:proofErr w:type="gramStart"/>
            <w:r w:rsidR="004B7A73">
              <w:rPr>
                <w:rFonts w:ascii="Calibri" w:hAnsi="Calibri" w:cs="Calibri"/>
                <w:lang w:val="en-US"/>
              </w:rPr>
              <w:t>2020 )</w:t>
            </w:r>
            <w:proofErr w:type="gramEnd"/>
          </w:p>
        </w:tc>
      </w:tr>
      <w:tr w:rsidR="00D64FC1" w:rsidRPr="006F7F68" w14:paraId="3C518529" w14:textId="77777777" w:rsidTr="0015408F">
        <w:trPr>
          <w:trHeight w:val="332"/>
        </w:trPr>
        <w:tc>
          <w:tcPr>
            <w:tcW w:w="805" w:type="dxa"/>
          </w:tcPr>
          <w:p w14:paraId="002F09D2" w14:textId="1B1411C4" w:rsidR="00D64FC1" w:rsidRDefault="00734767" w:rsidP="0015408F">
            <w:pPr>
              <w:tabs>
                <w:tab w:val="clear" w:pos="0"/>
                <w:tab w:val="clear" w:pos="567"/>
                <w:tab w:val="clear" w:pos="8902"/>
              </w:tabs>
              <w:spacing w:after="0"/>
              <w:jc w:val="left"/>
              <w:rPr>
                <w:rFonts w:ascii="Calibri" w:hAnsi="Calibri" w:cs="Calibri"/>
                <w:lang w:val="en-US"/>
              </w:rPr>
            </w:pPr>
            <w:r>
              <w:rPr>
                <w:rFonts w:ascii="Calibri" w:hAnsi="Calibri" w:cs="Calibri"/>
                <w:lang w:val="en-US"/>
              </w:rPr>
              <w:t>7</w:t>
            </w:r>
          </w:p>
        </w:tc>
        <w:tc>
          <w:tcPr>
            <w:tcW w:w="2160" w:type="dxa"/>
          </w:tcPr>
          <w:p w14:paraId="27986A53" w14:textId="0AD5239C" w:rsidR="00D64FC1" w:rsidRDefault="00D64FC1" w:rsidP="007327B2">
            <w:pPr>
              <w:pStyle w:val="Brdtekst1"/>
              <w:rPr>
                <w:rFonts w:ascii="Calibri" w:hAnsi="Calibri" w:cs="Calibri"/>
                <w:lang w:val="en-US"/>
              </w:rPr>
            </w:pPr>
            <w:r>
              <w:rPr>
                <w:rFonts w:ascii="Calibri" w:hAnsi="Calibri" w:cs="Calibri"/>
                <w:lang w:val="en-US"/>
              </w:rPr>
              <w:t>Internshala.com</w:t>
            </w:r>
          </w:p>
        </w:tc>
        <w:tc>
          <w:tcPr>
            <w:tcW w:w="2070" w:type="dxa"/>
          </w:tcPr>
          <w:p w14:paraId="1D33AC00" w14:textId="06D37F1D" w:rsidR="00D64FC1" w:rsidRDefault="00D64FC1" w:rsidP="0015408F">
            <w:pPr>
              <w:tabs>
                <w:tab w:val="clear" w:pos="0"/>
                <w:tab w:val="clear" w:pos="567"/>
                <w:tab w:val="clear" w:pos="8902"/>
              </w:tabs>
              <w:spacing w:after="0"/>
              <w:rPr>
                <w:rFonts w:ascii="Calibri" w:hAnsi="Calibri" w:cs="Calibri"/>
                <w:lang w:val="en-US"/>
              </w:rPr>
            </w:pPr>
            <w:r>
              <w:rPr>
                <w:rFonts w:ascii="Calibri" w:hAnsi="Calibri" w:cs="Calibri"/>
                <w:lang w:val="en-US"/>
              </w:rPr>
              <w:t>Website</w:t>
            </w:r>
          </w:p>
        </w:tc>
        <w:tc>
          <w:tcPr>
            <w:tcW w:w="4616" w:type="dxa"/>
          </w:tcPr>
          <w:p w14:paraId="625A468D" w14:textId="11E40A76" w:rsidR="00D64FC1" w:rsidRDefault="00D64FC1" w:rsidP="0015408F">
            <w:pPr>
              <w:tabs>
                <w:tab w:val="clear" w:pos="0"/>
                <w:tab w:val="clear" w:pos="567"/>
                <w:tab w:val="clear" w:pos="8902"/>
              </w:tabs>
              <w:spacing w:after="0"/>
              <w:jc w:val="left"/>
              <w:rPr>
                <w:rFonts w:ascii="Calibri" w:hAnsi="Calibri" w:cs="Calibri"/>
                <w:lang w:val="en-US"/>
              </w:rPr>
            </w:pPr>
            <w:r>
              <w:rPr>
                <w:rFonts w:ascii="Calibri" w:hAnsi="Calibri" w:cs="Calibri"/>
                <w:lang w:val="en-US"/>
              </w:rPr>
              <w:t>Post job requirement on the Internshala portal</w:t>
            </w:r>
            <w:commentRangeEnd w:id="16"/>
            <w:r w:rsidR="002E1116">
              <w:rPr>
                <w:rStyle w:val="CommentReference"/>
              </w:rPr>
              <w:commentReference w:id="16"/>
            </w:r>
            <w:r w:rsidR="00734767">
              <w:rPr>
                <w:rStyle w:val="CommentReference"/>
              </w:rPr>
              <w:commentReference w:id="17"/>
            </w:r>
          </w:p>
        </w:tc>
      </w:tr>
      <w:commentRangeEnd w:id="17"/>
    </w:tbl>
    <w:p w14:paraId="2B37E0C7" w14:textId="105E31E3" w:rsidR="004B653A" w:rsidRDefault="004B653A" w:rsidP="004B653A">
      <w:pPr>
        <w:pStyle w:val="Brdtekst1"/>
        <w:rPr>
          <w:rFonts w:ascii="Calibri" w:hAnsi="Calibri" w:cs="Calibri"/>
          <w:lang w:val="en-US" w:eastAsia="en-US"/>
        </w:rPr>
      </w:pPr>
    </w:p>
    <w:p w14:paraId="08AC9E1F" w14:textId="613AB7C4" w:rsidR="00737527" w:rsidRDefault="00737527" w:rsidP="004B653A">
      <w:pPr>
        <w:pStyle w:val="Brdtekst1"/>
        <w:rPr>
          <w:rFonts w:ascii="Calibri" w:hAnsi="Calibri" w:cs="Calibri"/>
          <w:lang w:val="en-US" w:eastAsia="en-US"/>
        </w:rPr>
      </w:pPr>
    </w:p>
    <w:p w14:paraId="7A1F4616" w14:textId="61ABAB12" w:rsidR="00B60ACF" w:rsidRDefault="00B60ACF" w:rsidP="00C71BF2">
      <w:pPr>
        <w:pStyle w:val="Ov2nr"/>
        <w:numPr>
          <w:ilvl w:val="1"/>
          <w:numId w:val="7"/>
        </w:numPr>
        <w:rPr>
          <w:rFonts w:ascii="Calibri" w:hAnsi="Calibri" w:cs="Calibri"/>
          <w:color w:val="auto"/>
          <w:lang w:val="en-US"/>
        </w:rPr>
      </w:pPr>
      <w:bookmarkStart w:id="18" w:name="_Toc37261970"/>
      <w:bookmarkStart w:id="19" w:name="_Toc519524816"/>
      <w:bookmarkStart w:id="20" w:name="_Toc524962952"/>
      <w:r>
        <w:rPr>
          <w:rFonts w:ascii="Calibri" w:hAnsi="Calibri" w:cs="Calibri"/>
          <w:color w:val="auto"/>
          <w:lang w:val="en-US"/>
        </w:rPr>
        <w:lastRenderedPageBreak/>
        <w:t>Out of Scope</w:t>
      </w:r>
      <w:bookmarkEnd w:id="18"/>
    </w:p>
    <w:p w14:paraId="244F65AD" w14:textId="77777777" w:rsidR="003117B6" w:rsidRDefault="00B60ACF" w:rsidP="003117B6">
      <w:pPr>
        <w:pStyle w:val="Brdtekst1"/>
        <w:numPr>
          <w:ilvl w:val="2"/>
          <w:numId w:val="7"/>
        </w:numPr>
        <w:rPr>
          <w:lang w:val="en-US" w:eastAsia="en-US"/>
        </w:rPr>
      </w:pPr>
      <w:commentRangeStart w:id="21"/>
      <w:r>
        <w:rPr>
          <w:lang w:val="en-US" w:eastAsia="en-US"/>
        </w:rPr>
        <w:t>Integration of the solution with Xiaomi Talent Recruit portal is currently out of scope for this solution.</w:t>
      </w:r>
      <w:commentRangeEnd w:id="21"/>
      <w:r w:rsidR="00764CD6">
        <w:rPr>
          <w:rStyle w:val="CommentReference"/>
          <w:lang w:eastAsia="en-US"/>
        </w:rPr>
        <w:commentReference w:id="21"/>
      </w:r>
    </w:p>
    <w:p w14:paraId="0F6FAFAA" w14:textId="40672032" w:rsidR="003117B6" w:rsidRDefault="003117B6" w:rsidP="003117B6">
      <w:pPr>
        <w:pStyle w:val="Brdtekst1"/>
        <w:numPr>
          <w:ilvl w:val="2"/>
          <w:numId w:val="7"/>
        </w:numPr>
        <w:rPr>
          <w:lang w:val="en-US" w:eastAsia="en-US"/>
        </w:rPr>
      </w:pPr>
      <w:r>
        <w:rPr>
          <w:lang w:val="en-US" w:eastAsia="en-US"/>
        </w:rPr>
        <w:t>IJP, Referral and Vendor Email is out of Scope for current build</w:t>
      </w:r>
    </w:p>
    <w:p w14:paraId="4F4AEC50" w14:textId="6532FA3D" w:rsidR="004B7A73" w:rsidRDefault="00B90C1C" w:rsidP="003117B6">
      <w:pPr>
        <w:pStyle w:val="Brdtekst1"/>
        <w:numPr>
          <w:ilvl w:val="2"/>
          <w:numId w:val="7"/>
        </w:numPr>
        <w:rPr>
          <w:lang w:val="en-US" w:eastAsia="en-US"/>
        </w:rPr>
      </w:pPr>
      <w:r>
        <w:rPr>
          <w:lang w:val="en-US" w:eastAsia="en-US"/>
        </w:rPr>
        <w:t>Job posting</w:t>
      </w:r>
      <w:r w:rsidR="00EF35F0">
        <w:rPr>
          <w:lang w:val="en-US" w:eastAsia="en-US"/>
        </w:rPr>
        <w:t xml:space="preserve"> and sourcing </w:t>
      </w:r>
      <w:r>
        <w:rPr>
          <w:lang w:val="en-US" w:eastAsia="en-US"/>
        </w:rPr>
        <w:t>on L</w:t>
      </w:r>
      <w:r w:rsidR="004B7A73">
        <w:rPr>
          <w:lang w:val="en-US" w:eastAsia="en-US"/>
        </w:rPr>
        <w:t>inkedIn</w:t>
      </w:r>
      <w:r>
        <w:rPr>
          <w:lang w:val="en-US" w:eastAsia="en-US"/>
        </w:rPr>
        <w:t xml:space="preserve"> Portal</w:t>
      </w:r>
      <w:r w:rsidR="004B7A73">
        <w:rPr>
          <w:lang w:val="en-US" w:eastAsia="en-US"/>
        </w:rPr>
        <w:t xml:space="preserve"> will be considered in scope for this build </w:t>
      </w:r>
      <w:r>
        <w:rPr>
          <w:lang w:val="en-US" w:eastAsia="en-US"/>
        </w:rPr>
        <w:t>if</w:t>
      </w:r>
      <w:r w:rsidR="004B7A73">
        <w:rPr>
          <w:lang w:val="en-US" w:eastAsia="en-US"/>
        </w:rPr>
        <w:t xml:space="preserve"> details i.e. credentials and other details of linked in is provided by 24</w:t>
      </w:r>
      <w:r w:rsidR="004B7A73" w:rsidRPr="004B7A73">
        <w:rPr>
          <w:vertAlign w:val="superscript"/>
          <w:lang w:val="en-US" w:eastAsia="en-US"/>
        </w:rPr>
        <w:t>th</w:t>
      </w:r>
      <w:r w:rsidR="004B7A73">
        <w:rPr>
          <w:lang w:val="en-US" w:eastAsia="en-US"/>
        </w:rPr>
        <w:t xml:space="preserve"> April 2020.</w:t>
      </w:r>
      <w:r w:rsidR="00EF35F0">
        <w:rPr>
          <w:lang w:val="en-US" w:eastAsia="en-US"/>
        </w:rPr>
        <w:t xml:space="preserve"> </w:t>
      </w:r>
      <w:proofErr w:type="gramStart"/>
      <w:r w:rsidR="00EF35F0">
        <w:rPr>
          <w:lang w:val="en-US" w:eastAsia="en-US"/>
        </w:rPr>
        <w:t>( This</w:t>
      </w:r>
      <w:proofErr w:type="gramEnd"/>
      <w:r w:rsidR="00EF35F0">
        <w:rPr>
          <w:lang w:val="en-US" w:eastAsia="en-US"/>
        </w:rPr>
        <w:t xml:space="preserve"> may impact the timeline planned depending on complexity )</w:t>
      </w:r>
    </w:p>
    <w:p w14:paraId="19B707A4" w14:textId="686B5EC3" w:rsidR="004B653A" w:rsidRPr="006F7F68" w:rsidRDefault="004B653A" w:rsidP="00C71BF2">
      <w:pPr>
        <w:pStyle w:val="Ov2nr"/>
        <w:numPr>
          <w:ilvl w:val="1"/>
          <w:numId w:val="7"/>
        </w:numPr>
        <w:rPr>
          <w:rFonts w:ascii="Calibri" w:hAnsi="Calibri" w:cs="Calibri"/>
          <w:color w:val="auto"/>
          <w:lang w:val="en-US"/>
        </w:rPr>
      </w:pPr>
      <w:bookmarkStart w:id="22" w:name="_Toc37261971"/>
      <w:r w:rsidRPr="006F7F68">
        <w:rPr>
          <w:rFonts w:ascii="Calibri" w:hAnsi="Calibri" w:cs="Calibri"/>
          <w:color w:val="auto"/>
          <w:lang w:val="en-US"/>
        </w:rPr>
        <w:t>To-Be Process in Scope</w:t>
      </w:r>
      <w:bookmarkEnd w:id="19"/>
      <w:bookmarkEnd w:id="20"/>
      <w:bookmarkEnd w:id="22"/>
      <w:r w:rsidRPr="006F7F68">
        <w:rPr>
          <w:rFonts w:ascii="Calibri" w:hAnsi="Calibri" w:cs="Calibri"/>
          <w:color w:val="auto"/>
          <w:lang w:val="en-US"/>
        </w:rPr>
        <w:t xml:space="preserve"> </w:t>
      </w:r>
    </w:p>
    <w:p w14:paraId="1DACCDC9" w14:textId="3EC44ABE" w:rsidR="004B653A" w:rsidRDefault="004B653A" w:rsidP="004B653A">
      <w:pPr>
        <w:pStyle w:val="Brdtekst1"/>
        <w:rPr>
          <w:rFonts w:ascii="Calibri" w:hAnsi="Calibri" w:cs="Calibri"/>
          <w:lang w:val="en-US" w:eastAsia="en-US"/>
        </w:rPr>
      </w:pPr>
      <w:r w:rsidRPr="006F7F68">
        <w:rPr>
          <w:rFonts w:ascii="Calibri" w:hAnsi="Calibri" w:cs="Calibri"/>
          <w:lang w:val="en-US" w:eastAsia="en-US"/>
        </w:rPr>
        <w:t>Below diagram, is a high-level representation of the process in scope is illustrated as follows:</w:t>
      </w:r>
    </w:p>
    <w:p w14:paraId="59368706" w14:textId="04D5E9BB" w:rsidR="009410AD" w:rsidRPr="006F7F68" w:rsidRDefault="004B5E87" w:rsidP="004B653A">
      <w:pPr>
        <w:pStyle w:val="Brdtekst1"/>
        <w:rPr>
          <w:rFonts w:ascii="Calibri" w:hAnsi="Calibri" w:cs="Calibri"/>
          <w:lang w:val="en-US" w:eastAsia="en-US"/>
        </w:rPr>
      </w:pPr>
      <w:bookmarkStart w:id="23" w:name="_GoBack"/>
      <w:bookmarkEnd w:id="23"/>
      <w:r>
        <w:rPr>
          <w:noProof/>
        </w:rPr>
        <w:lastRenderedPageBreak/>
        <w:drawing>
          <wp:inline distT="0" distB="0" distL="0" distR="0" wp14:anchorId="074190F4" wp14:editId="6C3693ED">
            <wp:extent cx="5476240" cy="6571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240" cy="6571615"/>
                    </a:xfrm>
                    <a:prstGeom prst="rect">
                      <a:avLst/>
                    </a:prstGeom>
                    <a:noFill/>
                  </pic:spPr>
                </pic:pic>
              </a:graphicData>
            </a:graphic>
          </wp:inline>
        </w:drawing>
      </w:r>
      <w:r w:rsidR="00166C3E">
        <w:object w:dxaOrig="15016" w:dyaOrig="22890" w14:anchorId="0CA64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35pt;height:516.55pt" o:ole="">
            <v:imagedata r:id="rId20" o:title="" cropbottom="8171f"/>
          </v:shape>
          <o:OLEObject Type="Embed" ProgID="Visio.Drawing.15" ShapeID="_x0000_i1025" DrawAspect="Content" ObjectID="_1650739310" r:id="rId21"/>
        </w:object>
      </w:r>
    </w:p>
    <w:p w14:paraId="095F5C22" w14:textId="71E0FE5C" w:rsidR="004B653A" w:rsidRPr="006F7F68" w:rsidRDefault="004B653A" w:rsidP="004B653A">
      <w:pPr>
        <w:pStyle w:val="Brdtekst1"/>
        <w:rPr>
          <w:rFonts w:ascii="Calibri" w:hAnsi="Calibri" w:cs="Calibri"/>
          <w:color w:val="FF0000"/>
          <w:lang w:val="en-US" w:eastAsia="en-US"/>
        </w:rPr>
      </w:pPr>
    </w:p>
    <w:p w14:paraId="2C520EDC" w14:textId="3D6AD6EC" w:rsidR="00C05E9B" w:rsidRPr="006F7F68" w:rsidRDefault="00C05E9B" w:rsidP="00C05E9B">
      <w:pPr>
        <w:pStyle w:val="Ov2nr"/>
        <w:numPr>
          <w:ilvl w:val="1"/>
          <w:numId w:val="7"/>
        </w:numPr>
        <w:rPr>
          <w:rFonts w:ascii="Calibri" w:hAnsi="Calibri" w:cs="Calibri"/>
          <w:color w:val="auto"/>
          <w:lang w:val="en-US"/>
        </w:rPr>
      </w:pPr>
      <w:bookmarkStart w:id="24" w:name="_Toc37261972"/>
      <w:r w:rsidRPr="006F7F68">
        <w:rPr>
          <w:rFonts w:ascii="Calibri" w:hAnsi="Calibri" w:cs="Calibri"/>
          <w:color w:val="auto"/>
          <w:lang w:val="en-US"/>
        </w:rPr>
        <w:t>To-Be Document Templates</w:t>
      </w:r>
      <w:bookmarkEnd w:id="24"/>
      <w:r w:rsidRPr="006F7F68">
        <w:rPr>
          <w:rFonts w:ascii="Calibri" w:hAnsi="Calibri" w:cs="Calibri"/>
          <w:color w:val="auto"/>
          <w:lang w:val="en-US"/>
        </w:rPr>
        <w:t xml:space="preserve"> </w:t>
      </w:r>
    </w:p>
    <w:p w14:paraId="07470A12" w14:textId="77777777" w:rsidR="00EC0A04" w:rsidRDefault="00EC0A04" w:rsidP="004B653A">
      <w:pPr>
        <w:tabs>
          <w:tab w:val="clear" w:pos="0"/>
          <w:tab w:val="clear" w:pos="567"/>
          <w:tab w:val="clear" w:pos="8902"/>
        </w:tabs>
        <w:spacing w:after="0"/>
        <w:jc w:val="left"/>
        <w:rPr>
          <w:rFonts w:ascii="Calibri" w:hAnsi="Calibri" w:cs="Calibri"/>
          <w:lang w:val="en-US"/>
        </w:rPr>
      </w:pPr>
    </w:p>
    <w:p w14:paraId="2A5E3C1A" w14:textId="2EAB9384" w:rsidR="004B653A" w:rsidRPr="006F7F68" w:rsidRDefault="004B653A" w:rsidP="004B653A">
      <w:pPr>
        <w:tabs>
          <w:tab w:val="clear" w:pos="0"/>
          <w:tab w:val="clear" w:pos="567"/>
          <w:tab w:val="clear" w:pos="8902"/>
        </w:tabs>
        <w:spacing w:after="0"/>
        <w:jc w:val="left"/>
        <w:rPr>
          <w:rFonts w:ascii="Calibri" w:hAnsi="Calibri" w:cs="Calibri"/>
          <w:lang w:val="en-US"/>
        </w:rPr>
      </w:pPr>
      <w:r w:rsidRPr="006F7F68">
        <w:rPr>
          <w:rFonts w:ascii="Calibri" w:hAnsi="Calibri" w:cs="Calibri"/>
          <w:lang w:val="en-US"/>
        </w:rPr>
        <w:t xml:space="preserve">Below is a list of all the trackers/reports used throughout the process: </w:t>
      </w:r>
    </w:p>
    <w:p w14:paraId="7C346A50" w14:textId="4B5A0338" w:rsidR="004B653A" w:rsidRDefault="004B653A" w:rsidP="004B653A">
      <w:pPr>
        <w:tabs>
          <w:tab w:val="clear" w:pos="0"/>
          <w:tab w:val="clear" w:pos="567"/>
          <w:tab w:val="clear" w:pos="8902"/>
        </w:tabs>
        <w:spacing w:after="0"/>
        <w:jc w:val="left"/>
        <w:rPr>
          <w:rFonts w:ascii="Calibri" w:hAnsi="Calibri" w:cs="Calibri"/>
          <w:lang w:val="en-US"/>
        </w:rPr>
      </w:pPr>
    </w:p>
    <w:p w14:paraId="624AA61B" w14:textId="77777777" w:rsidR="009136F3" w:rsidRPr="009136F3" w:rsidRDefault="009136F3" w:rsidP="009136F3">
      <w:pPr>
        <w:pStyle w:val="ListParagraph"/>
        <w:numPr>
          <w:ilvl w:val="0"/>
          <w:numId w:val="6"/>
        </w:numPr>
        <w:tabs>
          <w:tab w:val="clear" w:pos="1134"/>
          <w:tab w:val="clear" w:pos="1701"/>
          <w:tab w:val="clear" w:pos="2268"/>
          <w:tab w:val="clear" w:pos="2835"/>
          <w:tab w:val="clear" w:pos="3402"/>
          <w:tab w:val="clear" w:pos="3969"/>
          <w:tab w:val="clear" w:pos="4536"/>
          <w:tab w:val="clear" w:pos="5103"/>
        </w:tabs>
        <w:spacing w:before="60" w:line="280" w:lineRule="atLeast"/>
        <w:ind w:left="357" w:hanging="357"/>
        <w:jc w:val="left"/>
        <w:rPr>
          <w:vanish/>
          <w:lang w:val="en-US" w:eastAsia="da-DK"/>
        </w:rPr>
      </w:pPr>
    </w:p>
    <w:p w14:paraId="17684259" w14:textId="77777777" w:rsidR="009136F3" w:rsidRPr="009136F3" w:rsidRDefault="009136F3" w:rsidP="009136F3">
      <w:pPr>
        <w:pStyle w:val="ListParagraph"/>
        <w:numPr>
          <w:ilvl w:val="0"/>
          <w:numId w:val="6"/>
        </w:numPr>
        <w:tabs>
          <w:tab w:val="clear" w:pos="1134"/>
          <w:tab w:val="clear" w:pos="1701"/>
          <w:tab w:val="clear" w:pos="2268"/>
          <w:tab w:val="clear" w:pos="2835"/>
          <w:tab w:val="clear" w:pos="3402"/>
          <w:tab w:val="clear" w:pos="3969"/>
          <w:tab w:val="clear" w:pos="4536"/>
          <w:tab w:val="clear" w:pos="5103"/>
        </w:tabs>
        <w:spacing w:before="60" w:line="280" w:lineRule="atLeast"/>
        <w:ind w:left="357" w:hanging="357"/>
        <w:jc w:val="left"/>
        <w:rPr>
          <w:vanish/>
          <w:lang w:val="en-US" w:eastAsia="da-DK"/>
        </w:rPr>
      </w:pPr>
    </w:p>
    <w:p w14:paraId="40A96671" w14:textId="77777777" w:rsidR="009136F3" w:rsidRPr="009136F3" w:rsidRDefault="009136F3" w:rsidP="009136F3">
      <w:pPr>
        <w:pStyle w:val="ListParagraph"/>
        <w:numPr>
          <w:ilvl w:val="1"/>
          <w:numId w:val="6"/>
        </w:numPr>
        <w:tabs>
          <w:tab w:val="clear" w:pos="1134"/>
          <w:tab w:val="clear" w:pos="1701"/>
          <w:tab w:val="clear" w:pos="2268"/>
          <w:tab w:val="clear" w:pos="2835"/>
          <w:tab w:val="clear" w:pos="3402"/>
          <w:tab w:val="clear" w:pos="3969"/>
          <w:tab w:val="clear" w:pos="4536"/>
          <w:tab w:val="clear" w:pos="5103"/>
        </w:tabs>
        <w:spacing w:before="60" w:line="280" w:lineRule="atLeast"/>
        <w:ind w:left="788" w:hanging="431"/>
        <w:jc w:val="left"/>
        <w:rPr>
          <w:vanish/>
          <w:lang w:val="en-US" w:eastAsia="da-DK"/>
        </w:rPr>
      </w:pPr>
    </w:p>
    <w:p w14:paraId="51F3E3FF" w14:textId="77777777" w:rsidR="009136F3" w:rsidRPr="009136F3" w:rsidRDefault="009136F3" w:rsidP="009136F3">
      <w:pPr>
        <w:pStyle w:val="ListParagraph"/>
        <w:numPr>
          <w:ilvl w:val="1"/>
          <w:numId w:val="6"/>
        </w:numPr>
        <w:tabs>
          <w:tab w:val="clear" w:pos="1134"/>
          <w:tab w:val="clear" w:pos="1701"/>
          <w:tab w:val="clear" w:pos="2268"/>
          <w:tab w:val="clear" w:pos="2835"/>
          <w:tab w:val="clear" w:pos="3402"/>
          <w:tab w:val="clear" w:pos="3969"/>
          <w:tab w:val="clear" w:pos="4536"/>
          <w:tab w:val="clear" w:pos="5103"/>
        </w:tabs>
        <w:spacing w:before="60" w:line="280" w:lineRule="atLeast"/>
        <w:ind w:left="788" w:hanging="431"/>
        <w:jc w:val="left"/>
        <w:rPr>
          <w:vanish/>
          <w:lang w:val="en-US" w:eastAsia="da-DK"/>
        </w:rPr>
      </w:pPr>
    </w:p>
    <w:p w14:paraId="56D51155" w14:textId="77777777" w:rsidR="009136F3" w:rsidRPr="009136F3" w:rsidRDefault="009136F3" w:rsidP="009136F3">
      <w:pPr>
        <w:pStyle w:val="ListParagraph"/>
        <w:numPr>
          <w:ilvl w:val="1"/>
          <w:numId w:val="6"/>
        </w:numPr>
        <w:tabs>
          <w:tab w:val="clear" w:pos="1134"/>
          <w:tab w:val="clear" w:pos="1701"/>
          <w:tab w:val="clear" w:pos="2268"/>
          <w:tab w:val="clear" w:pos="2835"/>
          <w:tab w:val="clear" w:pos="3402"/>
          <w:tab w:val="clear" w:pos="3969"/>
          <w:tab w:val="clear" w:pos="4536"/>
          <w:tab w:val="clear" w:pos="5103"/>
        </w:tabs>
        <w:spacing w:before="60" w:line="280" w:lineRule="atLeast"/>
        <w:ind w:left="788" w:hanging="431"/>
        <w:jc w:val="left"/>
        <w:rPr>
          <w:vanish/>
          <w:lang w:val="en-US" w:eastAsia="da-DK"/>
        </w:rPr>
      </w:pPr>
    </w:p>
    <w:p w14:paraId="6D5ACFCD" w14:textId="77777777" w:rsidR="009136F3" w:rsidRPr="009136F3" w:rsidRDefault="009136F3" w:rsidP="009136F3">
      <w:pPr>
        <w:pStyle w:val="ListParagraph"/>
        <w:numPr>
          <w:ilvl w:val="1"/>
          <w:numId w:val="6"/>
        </w:numPr>
        <w:tabs>
          <w:tab w:val="clear" w:pos="1134"/>
          <w:tab w:val="clear" w:pos="1701"/>
          <w:tab w:val="clear" w:pos="2268"/>
          <w:tab w:val="clear" w:pos="2835"/>
          <w:tab w:val="clear" w:pos="3402"/>
          <w:tab w:val="clear" w:pos="3969"/>
          <w:tab w:val="clear" w:pos="4536"/>
          <w:tab w:val="clear" w:pos="5103"/>
        </w:tabs>
        <w:spacing w:before="60" w:line="280" w:lineRule="atLeast"/>
        <w:ind w:left="788" w:hanging="431"/>
        <w:jc w:val="left"/>
        <w:rPr>
          <w:vanish/>
          <w:lang w:val="en-US" w:eastAsia="da-DK"/>
        </w:rPr>
      </w:pPr>
    </w:p>
    <w:p w14:paraId="4DA0B2CE" w14:textId="77777777" w:rsidR="009136F3" w:rsidRPr="009136F3" w:rsidRDefault="009136F3" w:rsidP="009136F3">
      <w:pPr>
        <w:pStyle w:val="ListParagraph"/>
        <w:numPr>
          <w:ilvl w:val="1"/>
          <w:numId w:val="6"/>
        </w:numPr>
        <w:tabs>
          <w:tab w:val="clear" w:pos="1134"/>
          <w:tab w:val="clear" w:pos="1701"/>
          <w:tab w:val="clear" w:pos="2268"/>
          <w:tab w:val="clear" w:pos="2835"/>
          <w:tab w:val="clear" w:pos="3402"/>
          <w:tab w:val="clear" w:pos="3969"/>
          <w:tab w:val="clear" w:pos="4536"/>
          <w:tab w:val="clear" w:pos="5103"/>
        </w:tabs>
        <w:spacing w:before="60" w:line="280" w:lineRule="atLeast"/>
        <w:ind w:left="788" w:hanging="431"/>
        <w:jc w:val="left"/>
        <w:rPr>
          <w:vanish/>
          <w:lang w:val="en-US" w:eastAsia="da-DK"/>
        </w:rPr>
      </w:pPr>
    </w:p>
    <w:p w14:paraId="573A5B67" w14:textId="4FE2DF63" w:rsidR="00EC0A04" w:rsidRDefault="00EC0A04" w:rsidP="009136F3">
      <w:pPr>
        <w:pStyle w:val="Ind3nr"/>
        <w:rPr>
          <w:lang w:val="en-US"/>
        </w:rPr>
      </w:pPr>
      <w:r>
        <w:rPr>
          <w:lang w:val="en-US"/>
        </w:rPr>
        <w:t>Input</w:t>
      </w:r>
    </w:p>
    <w:p w14:paraId="5A95E3AE" w14:textId="77777777" w:rsidR="00EC0A04" w:rsidRPr="006F7F68" w:rsidRDefault="00EC0A04" w:rsidP="004B653A">
      <w:pPr>
        <w:tabs>
          <w:tab w:val="clear" w:pos="0"/>
          <w:tab w:val="clear" w:pos="567"/>
          <w:tab w:val="clear" w:pos="8902"/>
        </w:tabs>
        <w:spacing w:after="0"/>
        <w:jc w:val="left"/>
        <w:rPr>
          <w:rFonts w:ascii="Calibri" w:hAnsi="Calibri" w:cs="Calibri"/>
          <w:lang w:val="en-US"/>
        </w:rPr>
      </w:pPr>
    </w:p>
    <w:tbl>
      <w:tblPr>
        <w:tblStyle w:val="TableGrid"/>
        <w:tblW w:w="9079" w:type="dxa"/>
        <w:tblInd w:w="535" w:type="dxa"/>
        <w:tblLayout w:type="fixed"/>
        <w:tblLook w:val="04A0" w:firstRow="1" w:lastRow="0" w:firstColumn="1" w:lastColumn="0" w:noHBand="0" w:noVBand="1"/>
      </w:tblPr>
      <w:tblGrid>
        <w:gridCol w:w="720"/>
        <w:gridCol w:w="1350"/>
        <w:gridCol w:w="4230"/>
        <w:gridCol w:w="2779"/>
      </w:tblGrid>
      <w:tr w:rsidR="004B653A" w:rsidRPr="006F7F68" w14:paraId="3F337D54" w14:textId="77777777" w:rsidTr="009136F3">
        <w:trPr>
          <w:trHeight w:val="330"/>
        </w:trPr>
        <w:tc>
          <w:tcPr>
            <w:tcW w:w="720" w:type="dxa"/>
            <w:shd w:val="clear" w:color="auto" w:fill="FFE600"/>
          </w:tcPr>
          <w:p w14:paraId="01DF7A19" w14:textId="77777777" w:rsidR="004B653A" w:rsidRPr="006F7F68" w:rsidRDefault="004B653A" w:rsidP="0015408F">
            <w:pPr>
              <w:tabs>
                <w:tab w:val="clear" w:pos="0"/>
                <w:tab w:val="clear" w:pos="567"/>
                <w:tab w:val="clear" w:pos="8902"/>
              </w:tabs>
              <w:spacing w:after="0"/>
              <w:jc w:val="left"/>
              <w:rPr>
                <w:rFonts w:ascii="Calibri" w:hAnsi="Calibri" w:cs="Calibri"/>
                <w:b/>
                <w:lang w:val="en-US"/>
              </w:rPr>
            </w:pPr>
            <w:r w:rsidRPr="006F7F68">
              <w:rPr>
                <w:rFonts w:ascii="Calibri" w:hAnsi="Calibri" w:cs="Calibri"/>
                <w:b/>
                <w:lang w:val="en-US"/>
              </w:rPr>
              <w:t>S. No.</w:t>
            </w:r>
          </w:p>
        </w:tc>
        <w:tc>
          <w:tcPr>
            <w:tcW w:w="1350" w:type="dxa"/>
            <w:shd w:val="clear" w:color="auto" w:fill="FFE600"/>
          </w:tcPr>
          <w:p w14:paraId="755BCE72" w14:textId="77777777" w:rsidR="004B653A" w:rsidRPr="006F7F68" w:rsidRDefault="004B653A" w:rsidP="0015408F">
            <w:pPr>
              <w:tabs>
                <w:tab w:val="clear" w:pos="0"/>
                <w:tab w:val="clear" w:pos="567"/>
                <w:tab w:val="clear" w:pos="8902"/>
              </w:tabs>
              <w:spacing w:after="0"/>
              <w:jc w:val="left"/>
              <w:rPr>
                <w:rFonts w:ascii="Calibri" w:hAnsi="Calibri" w:cs="Calibri"/>
                <w:b/>
                <w:lang w:val="en-US"/>
              </w:rPr>
            </w:pPr>
            <w:r w:rsidRPr="006F7F68">
              <w:rPr>
                <w:rFonts w:ascii="Calibri" w:hAnsi="Calibri" w:cs="Calibri"/>
                <w:b/>
                <w:lang w:val="en-US"/>
              </w:rPr>
              <w:t>Input Name</w:t>
            </w:r>
          </w:p>
        </w:tc>
        <w:tc>
          <w:tcPr>
            <w:tcW w:w="4230" w:type="dxa"/>
            <w:shd w:val="clear" w:color="auto" w:fill="FFE600"/>
          </w:tcPr>
          <w:p w14:paraId="5E0BE28D" w14:textId="77777777" w:rsidR="004B653A" w:rsidRPr="006F7F68" w:rsidRDefault="004B653A" w:rsidP="0015408F">
            <w:pPr>
              <w:tabs>
                <w:tab w:val="clear" w:pos="0"/>
                <w:tab w:val="clear" w:pos="567"/>
                <w:tab w:val="clear" w:pos="8902"/>
              </w:tabs>
              <w:spacing w:after="0"/>
              <w:jc w:val="left"/>
              <w:rPr>
                <w:rFonts w:ascii="Calibri" w:hAnsi="Calibri" w:cs="Calibri"/>
                <w:b/>
                <w:lang w:val="en-US"/>
              </w:rPr>
            </w:pPr>
            <w:r w:rsidRPr="006F7F68">
              <w:rPr>
                <w:rFonts w:ascii="Calibri" w:hAnsi="Calibri" w:cs="Calibri"/>
                <w:b/>
                <w:lang w:val="en-US"/>
              </w:rPr>
              <w:t>Purpose</w:t>
            </w:r>
          </w:p>
        </w:tc>
        <w:tc>
          <w:tcPr>
            <w:tcW w:w="2779" w:type="dxa"/>
            <w:shd w:val="clear" w:color="auto" w:fill="FFE600"/>
          </w:tcPr>
          <w:p w14:paraId="08FF24CD" w14:textId="66A720B2" w:rsidR="004B653A" w:rsidRPr="006F7F68" w:rsidRDefault="004B653A" w:rsidP="0015408F">
            <w:pPr>
              <w:tabs>
                <w:tab w:val="clear" w:pos="0"/>
                <w:tab w:val="clear" w:pos="567"/>
                <w:tab w:val="clear" w:pos="8902"/>
              </w:tabs>
              <w:spacing w:after="0"/>
              <w:jc w:val="left"/>
              <w:rPr>
                <w:rFonts w:ascii="Calibri" w:hAnsi="Calibri" w:cs="Calibri"/>
                <w:b/>
                <w:lang w:val="en-US"/>
              </w:rPr>
            </w:pPr>
            <w:r w:rsidRPr="006F7F68">
              <w:rPr>
                <w:rFonts w:ascii="Calibri" w:hAnsi="Calibri" w:cs="Calibri"/>
                <w:b/>
                <w:lang w:val="en-US"/>
              </w:rPr>
              <w:t>Template</w:t>
            </w:r>
          </w:p>
        </w:tc>
      </w:tr>
      <w:tr w:rsidR="004B653A" w:rsidRPr="006F7F68" w14:paraId="1C66EF7F" w14:textId="77777777" w:rsidTr="009136F3">
        <w:trPr>
          <w:trHeight w:val="330"/>
        </w:trPr>
        <w:tc>
          <w:tcPr>
            <w:tcW w:w="9079" w:type="dxa"/>
            <w:gridSpan w:val="4"/>
            <w:shd w:val="clear" w:color="auto" w:fill="FFE600"/>
          </w:tcPr>
          <w:p w14:paraId="355BC37A" w14:textId="77777777" w:rsidR="004B653A" w:rsidRPr="006F7F68" w:rsidRDefault="004B653A" w:rsidP="0015408F">
            <w:pPr>
              <w:tabs>
                <w:tab w:val="clear" w:pos="0"/>
                <w:tab w:val="clear" w:pos="567"/>
                <w:tab w:val="clear" w:pos="8902"/>
              </w:tabs>
              <w:spacing w:after="0"/>
              <w:jc w:val="left"/>
              <w:rPr>
                <w:rFonts w:ascii="Calibri" w:hAnsi="Calibri" w:cs="Calibri"/>
                <w:b/>
                <w:lang w:val="en-US"/>
              </w:rPr>
            </w:pPr>
            <w:r w:rsidRPr="006F7F68">
              <w:rPr>
                <w:rFonts w:ascii="Calibri" w:hAnsi="Calibri" w:cs="Calibri"/>
                <w:b/>
                <w:lang w:val="en-US"/>
              </w:rPr>
              <w:lastRenderedPageBreak/>
              <w:t>Input for BOT</w:t>
            </w:r>
          </w:p>
        </w:tc>
      </w:tr>
      <w:tr w:rsidR="004B653A" w:rsidRPr="006F7F68" w14:paraId="0F01052F" w14:textId="77777777" w:rsidTr="009136F3">
        <w:trPr>
          <w:trHeight w:val="499"/>
        </w:trPr>
        <w:tc>
          <w:tcPr>
            <w:tcW w:w="720" w:type="dxa"/>
            <w:shd w:val="clear" w:color="auto" w:fill="D9D9D9" w:themeFill="background2" w:themeFillShade="D9"/>
          </w:tcPr>
          <w:p w14:paraId="33FE9C40" w14:textId="68261008" w:rsidR="004B653A" w:rsidRPr="006F7F68" w:rsidRDefault="007B05BB" w:rsidP="0015408F">
            <w:pPr>
              <w:tabs>
                <w:tab w:val="clear" w:pos="0"/>
                <w:tab w:val="clear" w:pos="567"/>
                <w:tab w:val="clear" w:pos="8902"/>
              </w:tabs>
              <w:spacing w:after="0"/>
              <w:jc w:val="left"/>
              <w:rPr>
                <w:rFonts w:ascii="Calibri" w:hAnsi="Calibri" w:cs="Calibri"/>
                <w:lang w:val="en-US"/>
              </w:rPr>
            </w:pPr>
            <w:r>
              <w:rPr>
                <w:rFonts w:ascii="Calibri" w:hAnsi="Calibri" w:cs="Calibri"/>
                <w:lang w:val="en-US"/>
              </w:rPr>
              <w:t>1</w:t>
            </w:r>
          </w:p>
        </w:tc>
        <w:tc>
          <w:tcPr>
            <w:tcW w:w="1350" w:type="dxa"/>
            <w:shd w:val="clear" w:color="auto" w:fill="D9D9D9" w:themeFill="background2" w:themeFillShade="D9"/>
          </w:tcPr>
          <w:p w14:paraId="49BD172B" w14:textId="415471E5" w:rsidR="004B653A" w:rsidRPr="006F7F68" w:rsidRDefault="007B05BB" w:rsidP="0015408F">
            <w:pPr>
              <w:pStyle w:val="Brdtekst1"/>
              <w:rPr>
                <w:rFonts w:ascii="Calibri" w:hAnsi="Calibri" w:cs="Calibri"/>
                <w:lang w:val="en-US"/>
              </w:rPr>
            </w:pPr>
            <w:r>
              <w:rPr>
                <w:rFonts w:ascii="Calibri" w:hAnsi="Calibri" w:cs="Calibri"/>
                <w:lang w:val="en-US"/>
              </w:rPr>
              <w:t>Requirement Tracker</w:t>
            </w:r>
          </w:p>
        </w:tc>
        <w:tc>
          <w:tcPr>
            <w:tcW w:w="4230" w:type="dxa"/>
            <w:shd w:val="clear" w:color="auto" w:fill="D9D9D9" w:themeFill="background2" w:themeFillShade="D9"/>
          </w:tcPr>
          <w:p w14:paraId="762EB73E" w14:textId="48A1744F" w:rsidR="004B653A" w:rsidRPr="006F7F68" w:rsidRDefault="002B606F" w:rsidP="0015408F">
            <w:pPr>
              <w:tabs>
                <w:tab w:val="clear" w:pos="0"/>
                <w:tab w:val="clear" w:pos="567"/>
                <w:tab w:val="clear" w:pos="8902"/>
              </w:tabs>
              <w:spacing w:after="0"/>
              <w:rPr>
                <w:rFonts w:ascii="Calibri" w:hAnsi="Calibri" w:cs="Calibri"/>
                <w:lang w:val="en-US"/>
              </w:rPr>
            </w:pPr>
            <w:r>
              <w:rPr>
                <w:rFonts w:ascii="Calibri" w:hAnsi="Calibri" w:cs="Calibri"/>
                <w:lang w:val="en-US"/>
              </w:rPr>
              <w:t>Track each requirement as they come in from Business teams</w:t>
            </w:r>
          </w:p>
        </w:tc>
        <w:tc>
          <w:tcPr>
            <w:tcW w:w="2779" w:type="dxa"/>
            <w:shd w:val="clear" w:color="auto" w:fill="D9D9D9" w:themeFill="background2" w:themeFillShade="D9"/>
          </w:tcPr>
          <w:p w14:paraId="7938B191" w14:textId="578CA3A5" w:rsidR="009A1227" w:rsidRPr="006F7F68" w:rsidRDefault="00DE260E" w:rsidP="0015408F">
            <w:pPr>
              <w:tabs>
                <w:tab w:val="clear" w:pos="0"/>
                <w:tab w:val="clear" w:pos="567"/>
                <w:tab w:val="clear" w:pos="8902"/>
              </w:tabs>
              <w:spacing w:after="0"/>
              <w:jc w:val="left"/>
              <w:rPr>
                <w:rFonts w:ascii="Calibri" w:hAnsi="Calibri" w:cs="Calibri"/>
                <w:color w:val="FF0000"/>
                <w:lang w:val="en-US"/>
              </w:rPr>
            </w:pPr>
            <w:r>
              <w:rPr>
                <w:rFonts w:ascii="Calibri" w:hAnsi="Calibri" w:cs="Calibri"/>
                <w:color w:val="FF0000"/>
                <w:lang w:val="en-US"/>
              </w:rPr>
              <w:t xml:space="preserve">            </w:t>
            </w:r>
            <w:r w:rsidR="00166C3E">
              <w:rPr>
                <w:rFonts w:ascii="Calibri" w:hAnsi="Calibri" w:cs="Calibri"/>
                <w:color w:val="FF0000"/>
                <w:lang w:val="en-US"/>
              </w:rPr>
              <w:object w:dxaOrig="1536" w:dyaOrig="998" w14:anchorId="496EDE56">
                <v:shape id="_x0000_i1026" type="#_x0000_t75" style="width:77pt;height:50.25pt" o:ole="">
                  <v:imagedata r:id="rId22" o:title=""/>
                </v:shape>
                <o:OLEObject Type="Embed" ProgID="Excel.Sheet.12" ShapeID="_x0000_i1026" DrawAspect="Icon" ObjectID="_1650739311" r:id="rId23"/>
              </w:object>
            </w:r>
          </w:p>
        </w:tc>
      </w:tr>
      <w:tr w:rsidR="004B653A" w:rsidRPr="006F7F68" w14:paraId="5746EB0B" w14:textId="77777777" w:rsidTr="009136F3">
        <w:trPr>
          <w:trHeight w:val="499"/>
        </w:trPr>
        <w:tc>
          <w:tcPr>
            <w:tcW w:w="720" w:type="dxa"/>
            <w:shd w:val="clear" w:color="auto" w:fill="D9D9D9" w:themeFill="background2" w:themeFillShade="D9"/>
          </w:tcPr>
          <w:p w14:paraId="35309924" w14:textId="50261E1C" w:rsidR="004B653A" w:rsidRPr="006F7F68" w:rsidRDefault="007B05BB" w:rsidP="0015408F">
            <w:pPr>
              <w:tabs>
                <w:tab w:val="clear" w:pos="0"/>
                <w:tab w:val="clear" w:pos="567"/>
                <w:tab w:val="clear" w:pos="8902"/>
              </w:tabs>
              <w:spacing w:after="0"/>
              <w:jc w:val="left"/>
              <w:rPr>
                <w:rFonts w:ascii="Calibri" w:hAnsi="Calibri" w:cs="Calibri"/>
                <w:lang w:val="en-US"/>
              </w:rPr>
            </w:pPr>
            <w:r>
              <w:rPr>
                <w:rFonts w:ascii="Calibri" w:hAnsi="Calibri" w:cs="Calibri"/>
                <w:lang w:val="en-US"/>
              </w:rPr>
              <w:t>2</w:t>
            </w:r>
          </w:p>
        </w:tc>
        <w:tc>
          <w:tcPr>
            <w:tcW w:w="1350" w:type="dxa"/>
            <w:shd w:val="clear" w:color="auto" w:fill="D9D9D9" w:themeFill="background2" w:themeFillShade="D9"/>
          </w:tcPr>
          <w:p w14:paraId="246FD558" w14:textId="7D80C583" w:rsidR="004B653A" w:rsidRPr="006F7F68" w:rsidRDefault="007B05BB" w:rsidP="0015408F">
            <w:pPr>
              <w:pStyle w:val="Brdtekst1"/>
              <w:rPr>
                <w:rFonts w:ascii="Calibri" w:hAnsi="Calibri" w:cs="Calibri"/>
                <w:lang w:val="en-US"/>
              </w:rPr>
            </w:pPr>
            <w:r>
              <w:rPr>
                <w:rFonts w:ascii="Calibri" w:hAnsi="Calibri" w:cs="Calibri"/>
                <w:lang w:val="en-US"/>
              </w:rPr>
              <w:t>Candidate Tracker</w:t>
            </w:r>
          </w:p>
        </w:tc>
        <w:tc>
          <w:tcPr>
            <w:tcW w:w="4230" w:type="dxa"/>
            <w:shd w:val="clear" w:color="auto" w:fill="D9D9D9" w:themeFill="background2" w:themeFillShade="D9"/>
          </w:tcPr>
          <w:p w14:paraId="71584D95" w14:textId="413518F7" w:rsidR="004B653A" w:rsidRPr="006F7F68" w:rsidRDefault="002B606F" w:rsidP="0015408F">
            <w:pPr>
              <w:tabs>
                <w:tab w:val="clear" w:pos="0"/>
                <w:tab w:val="clear" w:pos="567"/>
                <w:tab w:val="clear" w:pos="8902"/>
              </w:tabs>
              <w:spacing w:after="0"/>
              <w:rPr>
                <w:rFonts w:ascii="Calibri" w:hAnsi="Calibri" w:cs="Calibri"/>
                <w:lang w:val="en-US"/>
              </w:rPr>
            </w:pPr>
            <w:r>
              <w:rPr>
                <w:rFonts w:ascii="Calibri" w:hAnsi="Calibri" w:cs="Calibri"/>
                <w:lang w:val="en-US"/>
              </w:rPr>
              <w:t>Track all the resume’s extracted / Downloaded from web portal</w:t>
            </w:r>
          </w:p>
        </w:tc>
        <w:tc>
          <w:tcPr>
            <w:tcW w:w="2779" w:type="dxa"/>
            <w:shd w:val="clear" w:color="auto" w:fill="D9D9D9" w:themeFill="background2" w:themeFillShade="D9"/>
          </w:tcPr>
          <w:p w14:paraId="63A54B4E" w14:textId="45D3A210" w:rsidR="004B653A" w:rsidRPr="006F7F68" w:rsidRDefault="00166C3E" w:rsidP="00466B22">
            <w:pPr>
              <w:tabs>
                <w:tab w:val="clear" w:pos="0"/>
                <w:tab w:val="clear" w:pos="567"/>
                <w:tab w:val="clear" w:pos="8902"/>
              </w:tabs>
              <w:spacing w:after="0"/>
              <w:jc w:val="center"/>
              <w:rPr>
                <w:rFonts w:ascii="Calibri" w:hAnsi="Calibri" w:cs="Calibri"/>
                <w:color w:val="FF0000"/>
                <w:lang w:val="en-US"/>
              </w:rPr>
            </w:pPr>
            <w:r>
              <w:rPr>
                <w:rFonts w:ascii="Calibri" w:hAnsi="Calibri" w:cs="Calibri"/>
                <w:color w:val="FF0000"/>
                <w:lang w:val="en-US"/>
              </w:rPr>
              <w:object w:dxaOrig="1536" w:dyaOrig="998" w14:anchorId="7BAA0D78">
                <v:shape id="_x0000_i1027" type="#_x0000_t75" style="width:77pt;height:50.25pt" o:ole="">
                  <v:imagedata r:id="rId22" o:title=""/>
                </v:shape>
                <o:OLEObject Type="Embed" ProgID="Excel.Sheet.12" ShapeID="_x0000_i1027" DrawAspect="Icon" ObjectID="_1650739312" r:id="rId24"/>
              </w:object>
            </w:r>
          </w:p>
        </w:tc>
      </w:tr>
    </w:tbl>
    <w:p w14:paraId="3BF45FE7" w14:textId="48DA7D19" w:rsidR="002B606F" w:rsidRDefault="002B606F"/>
    <w:p w14:paraId="00FE15EE" w14:textId="77777777" w:rsidR="002B606F" w:rsidRDefault="002B606F"/>
    <w:tbl>
      <w:tblPr>
        <w:tblStyle w:val="TableGrid"/>
        <w:tblW w:w="9079" w:type="dxa"/>
        <w:tblInd w:w="535" w:type="dxa"/>
        <w:tblLayout w:type="fixed"/>
        <w:tblLook w:val="04A0" w:firstRow="1" w:lastRow="0" w:firstColumn="1" w:lastColumn="0" w:noHBand="0" w:noVBand="1"/>
      </w:tblPr>
      <w:tblGrid>
        <w:gridCol w:w="630"/>
        <w:gridCol w:w="2520"/>
        <w:gridCol w:w="4050"/>
        <w:gridCol w:w="1879"/>
      </w:tblGrid>
      <w:tr w:rsidR="00341881" w:rsidRPr="006F7F68" w14:paraId="3795C101" w14:textId="77777777" w:rsidTr="003117B6">
        <w:trPr>
          <w:trHeight w:val="499"/>
        </w:trPr>
        <w:tc>
          <w:tcPr>
            <w:tcW w:w="630" w:type="dxa"/>
            <w:shd w:val="clear" w:color="auto" w:fill="FFC000"/>
          </w:tcPr>
          <w:p w14:paraId="2E00E257" w14:textId="50BE2B0D" w:rsidR="00341881" w:rsidRPr="002B606F" w:rsidRDefault="002B606F" w:rsidP="00341881">
            <w:pPr>
              <w:tabs>
                <w:tab w:val="clear" w:pos="0"/>
                <w:tab w:val="clear" w:pos="567"/>
                <w:tab w:val="clear" w:pos="8902"/>
              </w:tabs>
              <w:spacing w:after="0"/>
              <w:jc w:val="left"/>
              <w:rPr>
                <w:rFonts w:ascii="Calibri" w:hAnsi="Calibri" w:cs="Calibri"/>
                <w:b/>
                <w:bCs/>
                <w:color w:val="000000" w:themeColor="text1"/>
                <w:lang w:val="en-US"/>
              </w:rPr>
            </w:pPr>
            <w:r w:rsidRPr="002B606F">
              <w:rPr>
                <w:rFonts w:ascii="Calibri" w:hAnsi="Calibri" w:cs="Calibri"/>
                <w:b/>
                <w:bCs/>
                <w:color w:val="000000" w:themeColor="text1"/>
                <w:lang w:val="en-US"/>
              </w:rPr>
              <w:t>S No</w:t>
            </w:r>
          </w:p>
        </w:tc>
        <w:tc>
          <w:tcPr>
            <w:tcW w:w="2520" w:type="dxa"/>
            <w:shd w:val="clear" w:color="auto" w:fill="FFC000"/>
          </w:tcPr>
          <w:p w14:paraId="72F7FE57" w14:textId="62733AC8" w:rsidR="00341881" w:rsidRPr="002B606F" w:rsidRDefault="003117B6" w:rsidP="00341881">
            <w:pPr>
              <w:pStyle w:val="Brdtekst1"/>
              <w:rPr>
                <w:rFonts w:ascii="Calibri" w:hAnsi="Calibri" w:cs="Calibri"/>
                <w:b/>
                <w:bCs/>
                <w:color w:val="000000" w:themeColor="text1"/>
                <w:lang w:val="en-US"/>
              </w:rPr>
            </w:pPr>
            <w:r>
              <w:rPr>
                <w:rFonts w:ascii="Calibri" w:hAnsi="Calibri" w:cs="Calibri"/>
                <w:b/>
                <w:bCs/>
                <w:color w:val="000000" w:themeColor="text1"/>
                <w:lang w:val="en-US"/>
              </w:rPr>
              <w:t>Activity (Source/Post)</w:t>
            </w:r>
          </w:p>
        </w:tc>
        <w:tc>
          <w:tcPr>
            <w:tcW w:w="4050" w:type="dxa"/>
            <w:shd w:val="clear" w:color="auto" w:fill="FFC000"/>
          </w:tcPr>
          <w:p w14:paraId="2EE54E89" w14:textId="3CA9519F" w:rsidR="00341881" w:rsidRPr="002B606F" w:rsidRDefault="002B606F" w:rsidP="00341881">
            <w:pPr>
              <w:tabs>
                <w:tab w:val="clear" w:pos="0"/>
                <w:tab w:val="clear" w:pos="567"/>
                <w:tab w:val="clear" w:pos="8902"/>
              </w:tabs>
              <w:spacing w:after="0"/>
              <w:rPr>
                <w:rFonts w:ascii="Calibri" w:hAnsi="Calibri" w:cs="Calibri"/>
                <w:b/>
                <w:bCs/>
                <w:color w:val="000000" w:themeColor="text1"/>
                <w:lang w:val="en-US"/>
              </w:rPr>
            </w:pPr>
            <w:r w:rsidRPr="002B606F">
              <w:rPr>
                <w:rFonts w:ascii="Calibri" w:hAnsi="Calibri" w:cs="Calibri"/>
                <w:b/>
                <w:bCs/>
                <w:color w:val="000000" w:themeColor="text1"/>
                <w:lang w:val="en-US"/>
              </w:rPr>
              <w:t>Trigger/ Purpose</w:t>
            </w:r>
          </w:p>
        </w:tc>
        <w:tc>
          <w:tcPr>
            <w:tcW w:w="1879" w:type="dxa"/>
            <w:shd w:val="clear" w:color="auto" w:fill="FFC000"/>
          </w:tcPr>
          <w:p w14:paraId="2E02AC39" w14:textId="5CD66401" w:rsidR="00341881" w:rsidRPr="002B606F" w:rsidRDefault="002B606F" w:rsidP="00341881">
            <w:pPr>
              <w:tabs>
                <w:tab w:val="clear" w:pos="0"/>
                <w:tab w:val="clear" w:pos="567"/>
                <w:tab w:val="clear" w:pos="8902"/>
              </w:tabs>
              <w:spacing w:after="0"/>
              <w:jc w:val="center"/>
              <w:rPr>
                <w:rFonts w:ascii="Calibri" w:hAnsi="Calibri" w:cs="Calibri"/>
                <w:b/>
                <w:bCs/>
                <w:color w:val="000000" w:themeColor="text1"/>
                <w:lang w:val="en-US"/>
              </w:rPr>
            </w:pPr>
            <w:r w:rsidRPr="002B606F">
              <w:rPr>
                <w:rFonts w:ascii="Calibri" w:hAnsi="Calibri" w:cs="Calibri"/>
                <w:b/>
                <w:bCs/>
                <w:color w:val="000000" w:themeColor="text1"/>
                <w:lang w:val="en-US"/>
              </w:rPr>
              <w:t>Template</w:t>
            </w:r>
          </w:p>
        </w:tc>
      </w:tr>
      <w:tr w:rsidR="00734767" w:rsidRPr="006F7F68" w14:paraId="62816D07" w14:textId="77777777" w:rsidTr="003117B6">
        <w:trPr>
          <w:trHeight w:val="499"/>
        </w:trPr>
        <w:tc>
          <w:tcPr>
            <w:tcW w:w="630" w:type="dxa"/>
            <w:shd w:val="clear" w:color="auto" w:fill="ECFFC3" w:themeFill="accent2" w:themeFillTint="33"/>
          </w:tcPr>
          <w:p w14:paraId="6723435A" w14:textId="5823D29B" w:rsidR="00734767" w:rsidRPr="003117B6" w:rsidRDefault="00734767" w:rsidP="003117B6">
            <w:pPr>
              <w:pStyle w:val="ListParagraph"/>
              <w:numPr>
                <w:ilvl w:val="0"/>
                <w:numId w:val="16"/>
              </w:numPr>
              <w:tabs>
                <w:tab w:val="clear" w:pos="0"/>
                <w:tab w:val="clear" w:pos="567"/>
                <w:tab w:val="clear" w:pos="8902"/>
              </w:tabs>
              <w:spacing w:after="0"/>
              <w:rPr>
                <w:rFonts w:ascii="Calibri" w:hAnsi="Calibri" w:cs="Calibri"/>
                <w:lang w:val="en-US"/>
              </w:rPr>
            </w:pPr>
            <w:del w:id="25" w:author="Priyank Piyush" w:date="2020-04-08T00:46:00Z">
              <w:r w:rsidRPr="003117B6" w:rsidDel="003117B6">
                <w:rPr>
                  <w:rFonts w:ascii="Calibri" w:hAnsi="Calibri" w:cs="Calibri"/>
                  <w:lang w:val="en-US"/>
                </w:rPr>
                <w:delText>5</w:delText>
              </w:r>
            </w:del>
            <w:ins w:id="26" w:author="Priyank Piyush" w:date="2020-04-08T00:46:00Z">
              <w:r w:rsidR="003117B6" w:rsidRPr="003117B6">
                <w:rPr>
                  <w:rFonts w:ascii="Calibri" w:hAnsi="Calibri" w:cs="Calibri"/>
                  <w:lang w:val="en-US"/>
                </w:rPr>
                <w:t>1</w:t>
              </w:r>
            </w:ins>
          </w:p>
        </w:tc>
        <w:tc>
          <w:tcPr>
            <w:tcW w:w="2520" w:type="dxa"/>
            <w:shd w:val="clear" w:color="auto" w:fill="ECFFC3" w:themeFill="accent2" w:themeFillTint="33"/>
          </w:tcPr>
          <w:p w14:paraId="4EDBC74F" w14:textId="753EA470" w:rsidR="00734767" w:rsidRDefault="003117B6" w:rsidP="001B1D11">
            <w:pPr>
              <w:pStyle w:val="Brdtekst1"/>
              <w:rPr>
                <w:rFonts w:ascii="Calibri" w:hAnsi="Calibri" w:cs="Calibri"/>
                <w:lang w:val="en-US"/>
              </w:rPr>
            </w:pPr>
            <w:r>
              <w:rPr>
                <w:rFonts w:ascii="Calibri" w:hAnsi="Calibri" w:cs="Calibri"/>
                <w:lang w:val="en-US"/>
              </w:rPr>
              <w:t xml:space="preserve">Source and </w:t>
            </w:r>
            <w:r w:rsidR="00734767">
              <w:rPr>
                <w:rFonts w:ascii="Calibri" w:hAnsi="Calibri" w:cs="Calibri"/>
                <w:lang w:val="en-US"/>
              </w:rPr>
              <w:t xml:space="preserve">Post </w:t>
            </w:r>
            <w:r w:rsidR="00630249">
              <w:rPr>
                <w:rFonts w:ascii="Calibri" w:hAnsi="Calibri" w:cs="Calibri"/>
                <w:lang w:val="en-US"/>
              </w:rPr>
              <w:t>(IIM</w:t>
            </w:r>
            <w:r w:rsidR="00734767">
              <w:rPr>
                <w:rFonts w:ascii="Calibri" w:hAnsi="Calibri" w:cs="Calibri"/>
                <w:lang w:val="en-US"/>
              </w:rPr>
              <w:t xml:space="preserve"> </w:t>
            </w:r>
            <w:r w:rsidR="007F5760">
              <w:rPr>
                <w:rFonts w:ascii="Calibri" w:hAnsi="Calibri" w:cs="Calibri"/>
                <w:lang w:val="en-US"/>
              </w:rPr>
              <w:t>Jobs)</w:t>
            </w:r>
          </w:p>
        </w:tc>
        <w:tc>
          <w:tcPr>
            <w:tcW w:w="4050" w:type="dxa"/>
            <w:shd w:val="clear" w:color="auto" w:fill="ECFFC3" w:themeFill="accent2" w:themeFillTint="33"/>
          </w:tcPr>
          <w:p w14:paraId="607A05F4" w14:textId="79F0522E" w:rsidR="00734767" w:rsidRDefault="00734767" w:rsidP="001B1D11">
            <w:pPr>
              <w:tabs>
                <w:tab w:val="clear" w:pos="0"/>
                <w:tab w:val="clear" w:pos="567"/>
                <w:tab w:val="clear" w:pos="8902"/>
              </w:tabs>
              <w:spacing w:after="0"/>
              <w:rPr>
                <w:rFonts w:ascii="Calibri" w:hAnsi="Calibri" w:cs="Calibri"/>
                <w:lang w:val="en-US"/>
              </w:rPr>
            </w:pPr>
            <w:r>
              <w:rPr>
                <w:rFonts w:ascii="Calibri" w:hAnsi="Calibri" w:cs="Calibri"/>
                <w:lang w:val="en-US"/>
              </w:rPr>
              <w:t>Bot post</w:t>
            </w:r>
            <w:r w:rsidR="00166C3E">
              <w:rPr>
                <w:rFonts w:ascii="Calibri" w:hAnsi="Calibri" w:cs="Calibri"/>
                <w:lang w:val="en-US"/>
              </w:rPr>
              <w:t xml:space="preserve">s on IIM Job Portal </w:t>
            </w:r>
            <w:r>
              <w:rPr>
                <w:rFonts w:ascii="Calibri" w:hAnsi="Calibri" w:cs="Calibri"/>
                <w:lang w:val="en-US"/>
              </w:rPr>
              <w:t xml:space="preserve">where “Post </w:t>
            </w:r>
            <w:r w:rsidR="00630249">
              <w:rPr>
                <w:rFonts w:ascii="Calibri" w:hAnsi="Calibri" w:cs="Calibri"/>
                <w:lang w:val="en-US"/>
              </w:rPr>
              <w:t>(IIM</w:t>
            </w:r>
            <w:r>
              <w:rPr>
                <w:rFonts w:ascii="Calibri" w:hAnsi="Calibri" w:cs="Calibri"/>
                <w:lang w:val="en-US"/>
              </w:rPr>
              <w:t xml:space="preserve"> </w:t>
            </w:r>
            <w:r w:rsidR="007F5760">
              <w:rPr>
                <w:rFonts w:ascii="Calibri" w:hAnsi="Calibri" w:cs="Calibri"/>
                <w:lang w:val="en-US"/>
              </w:rPr>
              <w:t>Jobs)</w:t>
            </w:r>
            <w:r>
              <w:rPr>
                <w:rFonts w:ascii="Calibri" w:hAnsi="Calibri" w:cs="Calibri"/>
                <w:lang w:val="en-US"/>
              </w:rPr>
              <w:t xml:space="preserve">” in “Requirement </w:t>
            </w:r>
            <w:r w:rsidR="007F5760">
              <w:rPr>
                <w:rFonts w:ascii="Calibri" w:hAnsi="Calibri" w:cs="Calibri"/>
                <w:lang w:val="en-US"/>
              </w:rPr>
              <w:t>Tracker” is</w:t>
            </w:r>
            <w:r>
              <w:rPr>
                <w:rFonts w:ascii="Calibri" w:hAnsi="Calibri" w:cs="Calibri"/>
                <w:lang w:val="en-US"/>
              </w:rPr>
              <w:t xml:space="preserve"> “Yes”</w:t>
            </w:r>
            <w:r w:rsidR="00166C3E">
              <w:rPr>
                <w:rFonts w:ascii="Calibri" w:hAnsi="Calibri" w:cs="Calibri"/>
                <w:lang w:val="en-US"/>
              </w:rPr>
              <w:t>. Bot Sources resume from IIM Jobs portal if “Portal” is selected as “IIM Jobs” in “Requirement Tracker”.</w:t>
            </w:r>
          </w:p>
        </w:tc>
        <w:tc>
          <w:tcPr>
            <w:tcW w:w="1879" w:type="dxa"/>
            <w:shd w:val="clear" w:color="auto" w:fill="ECFFC3" w:themeFill="accent2" w:themeFillTint="33"/>
          </w:tcPr>
          <w:p w14:paraId="44433CD4" w14:textId="5BA27C01" w:rsidR="00734767" w:rsidRDefault="00734767" w:rsidP="009A1227">
            <w:pPr>
              <w:tabs>
                <w:tab w:val="clear" w:pos="0"/>
                <w:tab w:val="clear" w:pos="567"/>
                <w:tab w:val="clear" w:pos="8902"/>
              </w:tabs>
              <w:spacing w:after="0"/>
              <w:rPr>
                <w:rFonts w:ascii="Calibri" w:hAnsi="Calibri" w:cs="Calibri"/>
                <w:lang w:val="en-US"/>
              </w:rPr>
            </w:pPr>
            <w:r>
              <w:rPr>
                <w:rFonts w:ascii="Calibri" w:hAnsi="Calibri" w:cs="Calibri"/>
                <w:lang w:val="en-US"/>
              </w:rPr>
              <w:t>Excel + JD</w:t>
            </w:r>
          </w:p>
        </w:tc>
      </w:tr>
      <w:tr w:rsidR="00734767" w:rsidRPr="006F7F68" w14:paraId="0BFF14D8" w14:textId="77777777" w:rsidTr="003117B6">
        <w:trPr>
          <w:trHeight w:val="499"/>
        </w:trPr>
        <w:tc>
          <w:tcPr>
            <w:tcW w:w="630" w:type="dxa"/>
            <w:shd w:val="clear" w:color="auto" w:fill="ECFFC3" w:themeFill="accent2" w:themeFillTint="33"/>
          </w:tcPr>
          <w:p w14:paraId="6A692C1C" w14:textId="16EF7C36" w:rsidR="00734767" w:rsidRDefault="003117B6" w:rsidP="003117B6">
            <w:pPr>
              <w:pStyle w:val="ListParagraph"/>
              <w:numPr>
                <w:ilvl w:val="0"/>
                <w:numId w:val="16"/>
              </w:numPr>
              <w:tabs>
                <w:tab w:val="clear" w:pos="0"/>
                <w:tab w:val="clear" w:pos="567"/>
                <w:tab w:val="clear" w:pos="8902"/>
              </w:tabs>
              <w:spacing w:after="0"/>
              <w:rPr>
                <w:rFonts w:ascii="Calibri" w:hAnsi="Calibri" w:cs="Calibri"/>
                <w:lang w:val="en-US"/>
              </w:rPr>
            </w:pPr>
            <w:r>
              <w:rPr>
                <w:rFonts w:ascii="Calibri" w:hAnsi="Calibri" w:cs="Calibri"/>
                <w:lang w:val="en-US"/>
              </w:rPr>
              <w:t>2</w:t>
            </w:r>
          </w:p>
        </w:tc>
        <w:tc>
          <w:tcPr>
            <w:tcW w:w="2520" w:type="dxa"/>
            <w:shd w:val="clear" w:color="auto" w:fill="ECFFC3" w:themeFill="accent2" w:themeFillTint="33"/>
          </w:tcPr>
          <w:p w14:paraId="5FCE1D24" w14:textId="029307E0" w:rsidR="00734767" w:rsidRDefault="003117B6" w:rsidP="001B1D11">
            <w:pPr>
              <w:pStyle w:val="Brdtekst1"/>
              <w:rPr>
                <w:rFonts w:ascii="Calibri" w:hAnsi="Calibri" w:cs="Calibri"/>
                <w:lang w:val="en-US"/>
              </w:rPr>
            </w:pPr>
            <w:r>
              <w:rPr>
                <w:rFonts w:ascii="Calibri" w:hAnsi="Calibri" w:cs="Calibri"/>
                <w:lang w:val="en-US"/>
              </w:rPr>
              <w:t xml:space="preserve">Source and </w:t>
            </w:r>
            <w:r w:rsidR="00734767">
              <w:rPr>
                <w:rFonts w:ascii="Calibri" w:hAnsi="Calibri" w:cs="Calibri"/>
                <w:lang w:val="en-US"/>
              </w:rPr>
              <w:t xml:space="preserve">Post </w:t>
            </w:r>
            <w:r w:rsidR="00630249">
              <w:rPr>
                <w:rFonts w:ascii="Calibri" w:hAnsi="Calibri" w:cs="Calibri"/>
                <w:lang w:val="en-US"/>
              </w:rPr>
              <w:t>(</w:t>
            </w:r>
            <w:r w:rsidR="007F5760">
              <w:rPr>
                <w:rFonts w:ascii="Calibri" w:hAnsi="Calibri" w:cs="Calibri"/>
                <w:lang w:val="en-US"/>
              </w:rPr>
              <w:t>Hirist)</w:t>
            </w:r>
          </w:p>
        </w:tc>
        <w:tc>
          <w:tcPr>
            <w:tcW w:w="4050" w:type="dxa"/>
            <w:shd w:val="clear" w:color="auto" w:fill="ECFFC3" w:themeFill="accent2" w:themeFillTint="33"/>
          </w:tcPr>
          <w:p w14:paraId="0140C84C" w14:textId="3B3A52D3" w:rsidR="00734767" w:rsidRDefault="00166C3E" w:rsidP="001B1D11">
            <w:pPr>
              <w:tabs>
                <w:tab w:val="clear" w:pos="0"/>
                <w:tab w:val="clear" w:pos="567"/>
                <w:tab w:val="clear" w:pos="8902"/>
              </w:tabs>
              <w:spacing w:after="0"/>
              <w:rPr>
                <w:rFonts w:ascii="Calibri" w:hAnsi="Calibri" w:cs="Calibri"/>
                <w:lang w:val="en-US"/>
              </w:rPr>
            </w:pPr>
            <w:r>
              <w:rPr>
                <w:rFonts w:ascii="Calibri" w:hAnsi="Calibri" w:cs="Calibri"/>
                <w:lang w:val="en-US"/>
              </w:rPr>
              <w:t xml:space="preserve">Bot posts on Hirist Job Portal where “Post </w:t>
            </w:r>
            <w:r w:rsidR="00630249">
              <w:rPr>
                <w:rFonts w:ascii="Calibri" w:hAnsi="Calibri" w:cs="Calibri"/>
                <w:lang w:val="en-US"/>
              </w:rPr>
              <w:t>(Hirist</w:t>
            </w:r>
            <w:r>
              <w:rPr>
                <w:rFonts w:ascii="Calibri" w:hAnsi="Calibri" w:cs="Calibri"/>
                <w:lang w:val="en-US"/>
              </w:rPr>
              <w:t xml:space="preserve"> </w:t>
            </w:r>
            <w:r w:rsidR="007F5760">
              <w:rPr>
                <w:rFonts w:ascii="Calibri" w:hAnsi="Calibri" w:cs="Calibri"/>
                <w:lang w:val="en-US"/>
              </w:rPr>
              <w:t>Job)</w:t>
            </w:r>
            <w:r>
              <w:rPr>
                <w:rFonts w:ascii="Calibri" w:hAnsi="Calibri" w:cs="Calibri"/>
                <w:lang w:val="en-US"/>
              </w:rPr>
              <w:t xml:space="preserve">” in “Requirement </w:t>
            </w:r>
            <w:r w:rsidR="007F5760">
              <w:rPr>
                <w:rFonts w:ascii="Calibri" w:hAnsi="Calibri" w:cs="Calibri"/>
                <w:lang w:val="en-US"/>
              </w:rPr>
              <w:t>Tracker” is</w:t>
            </w:r>
            <w:r>
              <w:rPr>
                <w:rFonts w:ascii="Calibri" w:hAnsi="Calibri" w:cs="Calibri"/>
                <w:lang w:val="en-US"/>
              </w:rPr>
              <w:t xml:space="preserve"> “Yes”. Bot Sources resume from Hirist Job portal if “Portal” is selected as “Hirist Job” in “Requirement Tracker”.</w:t>
            </w:r>
          </w:p>
        </w:tc>
        <w:tc>
          <w:tcPr>
            <w:tcW w:w="1879" w:type="dxa"/>
            <w:shd w:val="clear" w:color="auto" w:fill="ECFFC3" w:themeFill="accent2" w:themeFillTint="33"/>
          </w:tcPr>
          <w:p w14:paraId="2D50B366" w14:textId="4DBE2115" w:rsidR="00734767" w:rsidRDefault="00734767" w:rsidP="009A1227">
            <w:pPr>
              <w:tabs>
                <w:tab w:val="clear" w:pos="0"/>
                <w:tab w:val="clear" w:pos="567"/>
                <w:tab w:val="clear" w:pos="8902"/>
              </w:tabs>
              <w:spacing w:after="0"/>
              <w:rPr>
                <w:rFonts w:ascii="Calibri" w:hAnsi="Calibri" w:cs="Calibri"/>
                <w:lang w:val="en-US"/>
              </w:rPr>
            </w:pPr>
            <w:r>
              <w:rPr>
                <w:rFonts w:ascii="Calibri" w:hAnsi="Calibri" w:cs="Calibri"/>
                <w:lang w:val="en-US"/>
              </w:rPr>
              <w:t>Excel + JD</w:t>
            </w:r>
          </w:p>
        </w:tc>
      </w:tr>
      <w:tr w:rsidR="00734767" w:rsidRPr="006F7F68" w14:paraId="636E6AB3" w14:textId="77777777" w:rsidTr="003117B6">
        <w:trPr>
          <w:trHeight w:val="499"/>
        </w:trPr>
        <w:tc>
          <w:tcPr>
            <w:tcW w:w="630" w:type="dxa"/>
            <w:shd w:val="clear" w:color="auto" w:fill="ECFFC3" w:themeFill="accent2" w:themeFillTint="33"/>
          </w:tcPr>
          <w:p w14:paraId="77A53A3E" w14:textId="7C7CDBA9" w:rsidR="00734767" w:rsidRDefault="003117B6" w:rsidP="003117B6">
            <w:pPr>
              <w:pStyle w:val="ListParagraph"/>
              <w:numPr>
                <w:ilvl w:val="0"/>
                <w:numId w:val="16"/>
              </w:numPr>
              <w:tabs>
                <w:tab w:val="clear" w:pos="0"/>
                <w:tab w:val="clear" w:pos="567"/>
                <w:tab w:val="clear" w:pos="8902"/>
              </w:tabs>
              <w:spacing w:after="0"/>
              <w:rPr>
                <w:rFonts w:ascii="Calibri" w:hAnsi="Calibri" w:cs="Calibri"/>
                <w:lang w:val="en-US"/>
              </w:rPr>
            </w:pPr>
            <w:r>
              <w:rPr>
                <w:rFonts w:ascii="Calibri" w:hAnsi="Calibri" w:cs="Calibri"/>
                <w:lang w:val="en-US"/>
              </w:rPr>
              <w:t>3</w:t>
            </w:r>
          </w:p>
        </w:tc>
        <w:tc>
          <w:tcPr>
            <w:tcW w:w="2520" w:type="dxa"/>
            <w:shd w:val="clear" w:color="auto" w:fill="ECFFC3" w:themeFill="accent2" w:themeFillTint="33"/>
          </w:tcPr>
          <w:p w14:paraId="18B844D4" w14:textId="7DF77906" w:rsidR="00734767" w:rsidRDefault="003117B6" w:rsidP="001B1D11">
            <w:pPr>
              <w:pStyle w:val="Brdtekst1"/>
              <w:rPr>
                <w:rFonts w:ascii="Calibri" w:hAnsi="Calibri" w:cs="Calibri"/>
                <w:lang w:val="en-US"/>
              </w:rPr>
            </w:pPr>
            <w:r>
              <w:rPr>
                <w:rFonts w:ascii="Calibri" w:hAnsi="Calibri" w:cs="Calibri"/>
                <w:lang w:val="en-US"/>
              </w:rPr>
              <w:t xml:space="preserve">Source and </w:t>
            </w:r>
            <w:r w:rsidR="00734767">
              <w:rPr>
                <w:rFonts w:ascii="Calibri" w:hAnsi="Calibri" w:cs="Calibri"/>
                <w:lang w:val="en-US"/>
              </w:rPr>
              <w:t xml:space="preserve">Post </w:t>
            </w:r>
            <w:r w:rsidR="00630249">
              <w:rPr>
                <w:rFonts w:ascii="Calibri" w:hAnsi="Calibri" w:cs="Calibri"/>
                <w:lang w:val="en-US"/>
              </w:rPr>
              <w:t>(</w:t>
            </w:r>
            <w:r w:rsidR="007F5760">
              <w:rPr>
                <w:rFonts w:ascii="Calibri" w:hAnsi="Calibri" w:cs="Calibri"/>
                <w:lang w:val="en-US"/>
              </w:rPr>
              <w:t>Naukri)</w:t>
            </w:r>
          </w:p>
        </w:tc>
        <w:tc>
          <w:tcPr>
            <w:tcW w:w="4050" w:type="dxa"/>
            <w:shd w:val="clear" w:color="auto" w:fill="ECFFC3" w:themeFill="accent2" w:themeFillTint="33"/>
          </w:tcPr>
          <w:p w14:paraId="7035267F" w14:textId="531D8D30" w:rsidR="00734767" w:rsidRDefault="00166C3E" w:rsidP="001B1D11">
            <w:pPr>
              <w:tabs>
                <w:tab w:val="clear" w:pos="0"/>
                <w:tab w:val="clear" w:pos="567"/>
                <w:tab w:val="clear" w:pos="8902"/>
              </w:tabs>
              <w:spacing w:after="0"/>
              <w:rPr>
                <w:rFonts w:ascii="Calibri" w:hAnsi="Calibri" w:cs="Calibri"/>
                <w:lang w:val="en-US"/>
              </w:rPr>
            </w:pPr>
            <w:r>
              <w:rPr>
                <w:rFonts w:ascii="Calibri" w:hAnsi="Calibri" w:cs="Calibri"/>
                <w:lang w:val="en-US"/>
              </w:rPr>
              <w:t xml:space="preserve">Bot posts on Naukri Portal where “Post </w:t>
            </w:r>
            <w:r w:rsidR="00630249">
              <w:rPr>
                <w:rFonts w:ascii="Calibri" w:hAnsi="Calibri" w:cs="Calibri"/>
                <w:lang w:val="en-US"/>
              </w:rPr>
              <w:t>(</w:t>
            </w:r>
            <w:r w:rsidR="007F5760">
              <w:rPr>
                <w:rFonts w:ascii="Calibri" w:hAnsi="Calibri" w:cs="Calibri"/>
                <w:lang w:val="en-US"/>
              </w:rPr>
              <w:t>Naukri)</w:t>
            </w:r>
            <w:r>
              <w:rPr>
                <w:rFonts w:ascii="Calibri" w:hAnsi="Calibri" w:cs="Calibri"/>
                <w:lang w:val="en-US"/>
              </w:rPr>
              <w:t xml:space="preserve">” in “Requirement </w:t>
            </w:r>
            <w:r w:rsidR="007F5760">
              <w:rPr>
                <w:rFonts w:ascii="Calibri" w:hAnsi="Calibri" w:cs="Calibri"/>
                <w:lang w:val="en-US"/>
              </w:rPr>
              <w:t>Tracker” is</w:t>
            </w:r>
            <w:r>
              <w:rPr>
                <w:rFonts w:ascii="Calibri" w:hAnsi="Calibri" w:cs="Calibri"/>
                <w:lang w:val="en-US"/>
              </w:rPr>
              <w:t xml:space="preserve"> “Yes”. Bot Sources resume from Naukri portal if “Portal” is selected as “Naukri” in “Requirement Tracker”.</w:t>
            </w:r>
          </w:p>
        </w:tc>
        <w:tc>
          <w:tcPr>
            <w:tcW w:w="1879" w:type="dxa"/>
            <w:shd w:val="clear" w:color="auto" w:fill="ECFFC3" w:themeFill="accent2" w:themeFillTint="33"/>
          </w:tcPr>
          <w:p w14:paraId="4212B9CB" w14:textId="56E07F9A" w:rsidR="00734767" w:rsidRDefault="00734767" w:rsidP="009A1227">
            <w:pPr>
              <w:tabs>
                <w:tab w:val="clear" w:pos="0"/>
                <w:tab w:val="clear" w:pos="567"/>
                <w:tab w:val="clear" w:pos="8902"/>
              </w:tabs>
              <w:spacing w:after="0"/>
              <w:rPr>
                <w:rFonts w:ascii="Calibri" w:hAnsi="Calibri" w:cs="Calibri"/>
                <w:lang w:val="en-US"/>
              </w:rPr>
            </w:pPr>
            <w:r>
              <w:rPr>
                <w:rFonts w:ascii="Calibri" w:hAnsi="Calibri" w:cs="Calibri"/>
                <w:lang w:val="en-US"/>
              </w:rPr>
              <w:t>Excel + JD</w:t>
            </w:r>
          </w:p>
        </w:tc>
      </w:tr>
      <w:tr w:rsidR="00734767" w:rsidRPr="006F7F68" w14:paraId="5559E728" w14:textId="77777777" w:rsidTr="003117B6">
        <w:trPr>
          <w:trHeight w:val="499"/>
        </w:trPr>
        <w:tc>
          <w:tcPr>
            <w:tcW w:w="630" w:type="dxa"/>
            <w:shd w:val="clear" w:color="auto" w:fill="ECFFC3" w:themeFill="accent2" w:themeFillTint="33"/>
          </w:tcPr>
          <w:p w14:paraId="3AC1B9A9" w14:textId="5D03DD80" w:rsidR="00734767" w:rsidRDefault="003117B6" w:rsidP="003117B6">
            <w:pPr>
              <w:pStyle w:val="ListParagraph"/>
              <w:numPr>
                <w:ilvl w:val="0"/>
                <w:numId w:val="16"/>
              </w:numPr>
              <w:tabs>
                <w:tab w:val="clear" w:pos="0"/>
                <w:tab w:val="clear" w:pos="567"/>
                <w:tab w:val="clear" w:pos="8902"/>
              </w:tabs>
              <w:spacing w:after="0"/>
              <w:rPr>
                <w:rFonts w:ascii="Calibri" w:hAnsi="Calibri" w:cs="Calibri"/>
                <w:lang w:val="en-US"/>
              </w:rPr>
            </w:pPr>
            <w:r>
              <w:rPr>
                <w:rFonts w:ascii="Calibri" w:hAnsi="Calibri" w:cs="Calibri"/>
                <w:lang w:val="en-US"/>
              </w:rPr>
              <w:t>4</w:t>
            </w:r>
          </w:p>
        </w:tc>
        <w:tc>
          <w:tcPr>
            <w:tcW w:w="2520" w:type="dxa"/>
            <w:shd w:val="clear" w:color="auto" w:fill="ECFFC3" w:themeFill="accent2" w:themeFillTint="33"/>
          </w:tcPr>
          <w:p w14:paraId="34FC5C77" w14:textId="4C89D453" w:rsidR="00734767" w:rsidRDefault="00734767" w:rsidP="001B1D11">
            <w:pPr>
              <w:pStyle w:val="Brdtekst1"/>
              <w:rPr>
                <w:rFonts w:ascii="Calibri" w:hAnsi="Calibri" w:cs="Calibri"/>
                <w:lang w:val="en-US"/>
              </w:rPr>
            </w:pPr>
            <w:r>
              <w:rPr>
                <w:rFonts w:ascii="Calibri" w:hAnsi="Calibri" w:cs="Calibri"/>
                <w:lang w:val="en-US"/>
              </w:rPr>
              <w:t xml:space="preserve"> Post </w:t>
            </w:r>
            <w:r w:rsidR="00630249">
              <w:rPr>
                <w:rFonts w:ascii="Calibri" w:hAnsi="Calibri" w:cs="Calibri"/>
                <w:lang w:val="en-US"/>
              </w:rPr>
              <w:t>(</w:t>
            </w:r>
            <w:r w:rsidR="007F5760">
              <w:rPr>
                <w:rFonts w:ascii="Calibri" w:hAnsi="Calibri" w:cs="Calibri"/>
                <w:lang w:val="en-US"/>
              </w:rPr>
              <w:t>Internshala)</w:t>
            </w:r>
          </w:p>
        </w:tc>
        <w:tc>
          <w:tcPr>
            <w:tcW w:w="4050" w:type="dxa"/>
            <w:shd w:val="clear" w:color="auto" w:fill="ECFFC3" w:themeFill="accent2" w:themeFillTint="33"/>
          </w:tcPr>
          <w:p w14:paraId="5074136D" w14:textId="05FDE22F" w:rsidR="00734767" w:rsidRDefault="00734767" w:rsidP="001B1D11">
            <w:pPr>
              <w:tabs>
                <w:tab w:val="clear" w:pos="0"/>
                <w:tab w:val="clear" w:pos="567"/>
                <w:tab w:val="clear" w:pos="8902"/>
              </w:tabs>
              <w:spacing w:after="0"/>
              <w:rPr>
                <w:rFonts w:ascii="Calibri" w:hAnsi="Calibri" w:cs="Calibri"/>
                <w:lang w:val="en-US"/>
              </w:rPr>
            </w:pPr>
            <w:r>
              <w:rPr>
                <w:rFonts w:ascii="Calibri" w:hAnsi="Calibri" w:cs="Calibri"/>
                <w:lang w:val="en-US"/>
              </w:rPr>
              <w:t>Bot posts</w:t>
            </w:r>
            <w:r w:rsidR="00166C3E">
              <w:rPr>
                <w:rFonts w:ascii="Calibri" w:hAnsi="Calibri" w:cs="Calibri"/>
                <w:lang w:val="en-US"/>
              </w:rPr>
              <w:t xml:space="preserve"> on Internshala portal</w:t>
            </w:r>
            <w:r>
              <w:rPr>
                <w:rFonts w:ascii="Calibri" w:hAnsi="Calibri" w:cs="Calibri"/>
                <w:lang w:val="en-US"/>
              </w:rPr>
              <w:t xml:space="preserve"> where “Post </w:t>
            </w:r>
            <w:r w:rsidR="00630249">
              <w:rPr>
                <w:rFonts w:ascii="Calibri" w:hAnsi="Calibri" w:cs="Calibri"/>
                <w:lang w:val="en-US"/>
              </w:rPr>
              <w:t>(</w:t>
            </w:r>
            <w:r w:rsidR="007F5760">
              <w:rPr>
                <w:rFonts w:ascii="Calibri" w:hAnsi="Calibri" w:cs="Calibri"/>
                <w:lang w:val="en-US"/>
              </w:rPr>
              <w:t>Internshala)</w:t>
            </w:r>
            <w:r>
              <w:rPr>
                <w:rFonts w:ascii="Calibri" w:hAnsi="Calibri" w:cs="Calibri"/>
                <w:lang w:val="en-US"/>
              </w:rPr>
              <w:t xml:space="preserve">” in “Requirement </w:t>
            </w:r>
            <w:r w:rsidR="007F5760">
              <w:rPr>
                <w:rFonts w:ascii="Calibri" w:hAnsi="Calibri" w:cs="Calibri"/>
                <w:lang w:val="en-US"/>
              </w:rPr>
              <w:t>Tracker” is</w:t>
            </w:r>
            <w:r>
              <w:rPr>
                <w:rFonts w:ascii="Calibri" w:hAnsi="Calibri" w:cs="Calibri"/>
                <w:lang w:val="en-US"/>
              </w:rPr>
              <w:t xml:space="preserve"> “Yes”</w:t>
            </w:r>
          </w:p>
        </w:tc>
        <w:tc>
          <w:tcPr>
            <w:tcW w:w="1879" w:type="dxa"/>
            <w:shd w:val="clear" w:color="auto" w:fill="ECFFC3" w:themeFill="accent2" w:themeFillTint="33"/>
          </w:tcPr>
          <w:p w14:paraId="101A2068" w14:textId="02DF9003" w:rsidR="00734767" w:rsidRDefault="00734767" w:rsidP="009A1227">
            <w:pPr>
              <w:tabs>
                <w:tab w:val="clear" w:pos="0"/>
                <w:tab w:val="clear" w:pos="567"/>
                <w:tab w:val="clear" w:pos="8902"/>
              </w:tabs>
              <w:spacing w:after="0"/>
              <w:rPr>
                <w:rFonts w:ascii="Calibri" w:hAnsi="Calibri" w:cs="Calibri"/>
                <w:lang w:val="en-US"/>
              </w:rPr>
            </w:pPr>
            <w:r>
              <w:rPr>
                <w:rFonts w:ascii="Calibri" w:hAnsi="Calibri" w:cs="Calibri"/>
                <w:lang w:val="en-US"/>
              </w:rPr>
              <w:t>Excel + JD</w:t>
            </w:r>
          </w:p>
        </w:tc>
      </w:tr>
    </w:tbl>
    <w:p w14:paraId="19D663B3" w14:textId="0F10CC2B" w:rsidR="001B1D11" w:rsidRDefault="001B1D11" w:rsidP="001B1D11">
      <w:pPr>
        <w:rPr>
          <w:rFonts w:ascii="Calibri" w:hAnsi="Calibri" w:cs="Calibri"/>
        </w:rPr>
      </w:pPr>
    </w:p>
    <w:p w14:paraId="12755854" w14:textId="1F5727F3" w:rsidR="000944F2" w:rsidRDefault="000944F2" w:rsidP="001B1D11">
      <w:pPr>
        <w:rPr>
          <w:rFonts w:ascii="Calibri" w:hAnsi="Calibri" w:cs="Calibri"/>
        </w:rPr>
      </w:pPr>
    </w:p>
    <w:p w14:paraId="6DA44FA5" w14:textId="539059E3" w:rsidR="000944F2" w:rsidRDefault="000944F2" w:rsidP="001B1D11">
      <w:pPr>
        <w:rPr>
          <w:rFonts w:ascii="Calibri" w:hAnsi="Calibri" w:cs="Calibri"/>
        </w:rPr>
      </w:pPr>
    </w:p>
    <w:p w14:paraId="63D5377F" w14:textId="77777777" w:rsidR="000944F2" w:rsidRPr="001B1D11" w:rsidRDefault="000944F2" w:rsidP="001B1D11">
      <w:pPr>
        <w:rPr>
          <w:rFonts w:ascii="Calibri" w:hAnsi="Calibri" w:cs="Calibri"/>
        </w:rPr>
      </w:pPr>
    </w:p>
    <w:p w14:paraId="11C89A28" w14:textId="28D84C0E" w:rsidR="00EC0A04" w:rsidRPr="006F7F68" w:rsidRDefault="00466B22" w:rsidP="009136F3">
      <w:pPr>
        <w:pStyle w:val="Ind3nr"/>
      </w:pPr>
      <w:r>
        <w:t>Files/Format of output files</w:t>
      </w:r>
    </w:p>
    <w:tbl>
      <w:tblPr>
        <w:tblStyle w:val="TableGrid"/>
        <w:tblW w:w="9079" w:type="dxa"/>
        <w:tblInd w:w="535" w:type="dxa"/>
        <w:tblLayout w:type="fixed"/>
        <w:tblLook w:val="04A0" w:firstRow="1" w:lastRow="0" w:firstColumn="1" w:lastColumn="0" w:noHBand="0" w:noVBand="1"/>
      </w:tblPr>
      <w:tblGrid>
        <w:gridCol w:w="1170"/>
        <w:gridCol w:w="2070"/>
        <w:gridCol w:w="4230"/>
        <w:gridCol w:w="1609"/>
      </w:tblGrid>
      <w:tr w:rsidR="003F00AD" w:rsidRPr="006F7F68" w14:paraId="6ABF6C43" w14:textId="77777777" w:rsidTr="009136F3">
        <w:trPr>
          <w:trHeight w:val="499"/>
        </w:trPr>
        <w:tc>
          <w:tcPr>
            <w:tcW w:w="9079" w:type="dxa"/>
            <w:gridSpan w:val="4"/>
            <w:shd w:val="clear" w:color="auto" w:fill="FFE600"/>
          </w:tcPr>
          <w:p w14:paraId="2F83B4E4" w14:textId="77777777" w:rsidR="003F00AD" w:rsidRPr="006F7F68" w:rsidRDefault="003F00AD" w:rsidP="003F00AD">
            <w:pPr>
              <w:tabs>
                <w:tab w:val="clear" w:pos="0"/>
                <w:tab w:val="clear" w:pos="567"/>
                <w:tab w:val="clear" w:pos="8902"/>
              </w:tabs>
              <w:spacing w:after="0"/>
              <w:jc w:val="left"/>
              <w:rPr>
                <w:rFonts w:ascii="Calibri" w:hAnsi="Calibri" w:cs="Calibri"/>
                <w:lang w:val="en-US"/>
              </w:rPr>
            </w:pPr>
            <w:r w:rsidRPr="006F7F68">
              <w:rPr>
                <w:rFonts w:ascii="Calibri" w:hAnsi="Calibri" w:cs="Calibri"/>
                <w:b/>
                <w:lang w:val="en-US"/>
              </w:rPr>
              <w:t>Output from BOT</w:t>
            </w:r>
          </w:p>
        </w:tc>
      </w:tr>
      <w:tr w:rsidR="003F00AD" w:rsidRPr="006F7F68" w14:paraId="14B16FEE" w14:textId="77777777" w:rsidTr="009136F3">
        <w:trPr>
          <w:trHeight w:val="422"/>
        </w:trPr>
        <w:tc>
          <w:tcPr>
            <w:tcW w:w="1170" w:type="dxa"/>
          </w:tcPr>
          <w:p w14:paraId="08142F1A" w14:textId="67D866BD" w:rsidR="003F00AD" w:rsidRPr="006F7F68" w:rsidRDefault="00724722" w:rsidP="00737527">
            <w:pPr>
              <w:tabs>
                <w:tab w:val="clear" w:pos="0"/>
                <w:tab w:val="clear" w:pos="567"/>
                <w:tab w:val="clear" w:pos="8902"/>
              </w:tabs>
              <w:spacing w:after="0"/>
              <w:jc w:val="center"/>
              <w:rPr>
                <w:rFonts w:ascii="Calibri" w:hAnsi="Calibri" w:cs="Calibri"/>
                <w:lang w:val="en-US"/>
              </w:rPr>
            </w:pPr>
            <w:r w:rsidRPr="006F7F68">
              <w:rPr>
                <w:rFonts w:ascii="Calibri" w:hAnsi="Calibri" w:cs="Calibri"/>
                <w:lang w:val="en-US"/>
              </w:rPr>
              <w:t>1</w:t>
            </w:r>
          </w:p>
        </w:tc>
        <w:tc>
          <w:tcPr>
            <w:tcW w:w="2070" w:type="dxa"/>
          </w:tcPr>
          <w:p w14:paraId="095FAF26" w14:textId="54BAE5A1" w:rsidR="003F00AD" w:rsidRPr="006F7F68" w:rsidRDefault="002B606F" w:rsidP="003F00AD">
            <w:pPr>
              <w:pStyle w:val="Brdtekst1"/>
              <w:rPr>
                <w:rFonts w:ascii="Calibri" w:hAnsi="Calibri" w:cs="Calibri"/>
                <w:lang w:val="en-US"/>
              </w:rPr>
            </w:pPr>
            <w:r>
              <w:rPr>
                <w:rFonts w:ascii="Calibri" w:hAnsi="Calibri" w:cs="Calibri"/>
                <w:lang w:val="en-US"/>
              </w:rPr>
              <w:t>Trigger Email</w:t>
            </w:r>
          </w:p>
        </w:tc>
        <w:tc>
          <w:tcPr>
            <w:tcW w:w="4230" w:type="dxa"/>
          </w:tcPr>
          <w:p w14:paraId="36CEE8D9" w14:textId="484CCF88" w:rsidR="003F00AD" w:rsidRPr="006F7F68" w:rsidRDefault="002B606F" w:rsidP="003F00AD">
            <w:pPr>
              <w:tabs>
                <w:tab w:val="clear" w:pos="0"/>
                <w:tab w:val="clear" w:pos="567"/>
                <w:tab w:val="clear" w:pos="8902"/>
              </w:tabs>
              <w:spacing w:after="0"/>
              <w:rPr>
                <w:rFonts w:ascii="Calibri" w:hAnsi="Calibri" w:cs="Calibri"/>
                <w:lang w:val="en-US"/>
              </w:rPr>
            </w:pPr>
            <w:r>
              <w:rPr>
                <w:rFonts w:ascii="Calibri" w:hAnsi="Calibri" w:cs="Calibri"/>
                <w:lang w:val="en-US"/>
              </w:rPr>
              <w:t>Email Send by Bot on Trigger of</w:t>
            </w:r>
            <w:r w:rsidR="00EA145E">
              <w:rPr>
                <w:rFonts w:ascii="Calibri" w:hAnsi="Calibri" w:cs="Calibri"/>
                <w:lang w:val="en-US"/>
              </w:rPr>
              <w:t xml:space="preserve"> Process</w:t>
            </w:r>
          </w:p>
        </w:tc>
        <w:tc>
          <w:tcPr>
            <w:tcW w:w="1609" w:type="dxa"/>
          </w:tcPr>
          <w:p w14:paraId="3AC78E78" w14:textId="389F0C67" w:rsidR="003F00AD" w:rsidRPr="006F7F68" w:rsidRDefault="003F00AD" w:rsidP="003F00AD">
            <w:pPr>
              <w:tabs>
                <w:tab w:val="clear" w:pos="0"/>
                <w:tab w:val="clear" w:pos="567"/>
                <w:tab w:val="clear" w:pos="8902"/>
              </w:tabs>
              <w:spacing w:after="0"/>
              <w:jc w:val="left"/>
              <w:rPr>
                <w:rFonts w:ascii="Calibri" w:hAnsi="Calibri" w:cs="Calibri"/>
                <w:color w:val="FF0000"/>
                <w:lang w:val="en-US"/>
              </w:rPr>
            </w:pPr>
          </w:p>
        </w:tc>
      </w:tr>
      <w:tr w:rsidR="003F00AD" w:rsidRPr="006F7F68" w14:paraId="63D3FAD2" w14:textId="77777777" w:rsidTr="009136F3">
        <w:trPr>
          <w:trHeight w:val="422"/>
        </w:trPr>
        <w:tc>
          <w:tcPr>
            <w:tcW w:w="1170" w:type="dxa"/>
          </w:tcPr>
          <w:p w14:paraId="4CA93396" w14:textId="55CED25C" w:rsidR="003F00AD" w:rsidRPr="006F7F68" w:rsidRDefault="00724722" w:rsidP="00737527">
            <w:pPr>
              <w:tabs>
                <w:tab w:val="clear" w:pos="0"/>
                <w:tab w:val="clear" w:pos="567"/>
                <w:tab w:val="clear" w:pos="8902"/>
              </w:tabs>
              <w:spacing w:after="0"/>
              <w:jc w:val="center"/>
              <w:rPr>
                <w:rFonts w:ascii="Calibri" w:hAnsi="Calibri" w:cs="Calibri"/>
                <w:lang w:val="en-US"/>
              </w:rPr>
            </w:pPr>
            <w:r w:rsidRPr="006F7F68">
              <w:rPr>
                <w:rFonts w:ascii="Calibri" w:hAnsi="Calibri" w:cs="Calibri"/>
                <w:lang w:val="en-US"/>
              </w:rPr>
              <w:lastRenderedPageBreak/>
              <w:t>2</w:t>
            </w:r>
          </w:p>
        </w:tc>
        <w:tc>
          <w:tcPr>
            <w:tcW w:w="2070" w:type="dxa"/>
          </w:tcPr>
          <w:p w14:paraId="122CD4E4" w14:textId="46F4CA66" w:rsidR="003F00AD" w:rsidRPr="006F7F68" w:rsidRDefault="002B606F" w:rsidP="003F00AD">
            <w:pPr>
              <w:pStyle w:val="Brdtekst1"/>
              <w:rPr>
                <w:rFonts w:ascii="Calibri" w:hAnsi="Calibri" w:cs="Calibri"/>
                <w:lang w:val="en-US"/>
              </w:rPr>
            </w:pPr>
            <w:r>
              <w:rPr>
                <w:rFonts w:ascii="Calibri" w:hAnsi="Calibri" w:cs="Calibri"/>
                <w:lang w:val="en-US"/>
              </w:rPr>
              <w:t>Status Email</w:t>
            </w:r>
          </w:p>
        </w:tc>
        <w:tc>
          <w:tcPr>
            <w:tcW w:w="4230" w:type="dxa"/>
          </w:tcPr>
          <w:p w14:paraId="5CEFE8AC" w14:textId="427E826D" w:rsidR="003F00AD" w:rsidRPr="006F7F68" w:rsidRDefault="002B606F" w:rsidP="003F00AD">
            <w:pPr>
              <w:tabs>
                <w:tab w:val="clear" w:pos="0"/>
                <w:tab w:val="clear" w:pos="567"/>
                <w:tab w:val="clear" w:pos="8902"/>
              </w:tabs>
              <w:spacing w:after="0"/>
              <w:rPr>
                <w:rFonts w:ascii="Calibri" w:hAnsi="Calibri" w:cs="Calibri"/>
                <w:lang w:val="en-US"/>
              </w:rPr>
            </w:pPr>
            <w:r>
              <w:rPr>
                <w:rFonts w:ascii="Calibri" w:hAnsi="Calibri" w:cs="Calibri"/>
                <w:lang w:val="en-US"/>
              </w:rPr>
              <w:t>Email Send by Bot with update o</w:t>
            </w:r>
            <w:r w:rsidR="0008214F">
              <w:rPr>
                <w:rFonts w:ascii="Calibri" w:hAnsi="Calibri" w:cs="Calibri"/>
                <w:lang w:val="en-US"/>
              </w:rPr>
              <w:t>n Resume Status/Sourcing.</w:t>
            </w:r>
          </w:p>
        </w:tc>
        <w:tc>
          <w:tcPr>
            <w:tcW w:w="1609" w:type="dxa"/>
          </w:tcPr>
          <w:p w14:paraId="045B1D9E" w14:textId="556C5A08" w:rsidR="003F00AD" w:rsidRPr="00F17756" w:rsidRDefault="00EA145E" w:rsidP="003F00AD">
            <w:pPr>
              <w:tabs>
                <w:tab w:val="clear" w:pos="0"/>
                <w:tab w:val="clear" w:pos="567"/>
                <w:tab w:val="clear" w:pos="8902"/>
              </w:tabs>
              <w:spacing w:after="0"/>
              <w:jc w:val="left"/>
              <w:rPr>
                <w:rFonts w:ascii="Calibri" w:hAnsi="Calibri" w:cs="Calibri"/>
                <w:color w:val="000000" w:themeColor="text1"/>
                <w:lang w:val="en-US"/>
              </w:rPr>
            </w:pPr>
            <w:r w:rsidRPr="00F17756">
              <w:rPr>
                <w:rFonts w:ascii="Calibri" w:hAnsi="Calibri" w:cs="Calibri"/>
                <w:color w:val="000000" w:themeColor="text1"/>
                <w:lang w:val="en-US"/>
              </w:rPr>
              <w:t xml:space="preserve">Req </w:t>
            </w:r>
            <w:r w:rsidR="00630249" w:rsidRPr="00F17756">
              <w:rPr>
                <w:rFonts w:ascii="Calibri" w:hAnsi="Calibri" w:cs="Calibri"/>
                <w:color w:val="000000" w:themeColor="text1"/>
                <w:lang w:val="en-US"/>
              </w:rPr>
              <w:t xml:space="preserve">ID </w:t>
            </w:r>
            <w:proofErr w:type="gramStart"/>
            <w:r w:rsidR="00630249">
              <w:rPr>
                <w:rFonts w:ascii="Calibri" w:hAnsi="Calibri" w:cs="Calibri"/>
                <w:color w:val="000000" w:themeColor="text1"/>
                <w:lang w:val="en-US"/>
              </w:rPr>
              <w:t>and</w:t>
            </w:r>
            <w:r w:rsidR="007E3E20">
              <w:rPr>
                <w:rFonts w:ascii="Calibri" w:hAnsi="Calibri" w:cs="Calibri"/>
                <w:color w:val="000000" w:themeColor="text1"/>
                <w:lang w:val="en-US"/>
              </w:rPr>
              <w:t xml:space="preserve"> </w:t>
            </w:r>
            <w:r w:rsidRPr="00F17756">
              <w:rPr>
                <w:rFonts w:ascii="Calibri" w:hAnsi="Calibri" w:cs="Calibri"/>
                <w:color w:val="000000" w:themeColor="text1"/>
                <w:lang w:val="en-US"/>
              </w:rPr>
              <w:t xml:space="preserve"> No</w:t>
            </w:r>
            <w:proofErr w:type="gramEnd"/>
            <w:r w:rsidRPr="00F17756">
              <w:rPr>
                <w:rFonts w:ascii="Calibri" w:hAnsi="Calibri" w:cs="Calibri"/>
                <w:color w:val="000000" w:themeColor="text1"/>
                <w:lang w:val="en-US"/>
              </w:rPr>
              <w:t xml:space="preserve"> of Resume</w:t>
            </w:r>
            <w:r w:rsidR="007E3E20">
              <w:rPr>
                <w:rFonts w:ascii="Calibri" w:hAnsi="Calibri" w:cs="Calibri"/>
                <w:color w:val="000000" w:themeColor="text1"/>
                <w:lang w:val="en-US"/>
              </w:rPr>
              <w:t xml:space="preserve"> extracted</w:t>
            </w:r>
          </w:p>
          <w:p w14:paraId="7ABDF103" w14:textId="417D70BF" w:rsidR="00EA145E" w:rsidRPr="00F17756" w:rsidRDefault="00EA145E" w:rsidP="003F00AD">
            <w:pPr>
              <w:tabs>
                <w:tab w:val="clear" w:pos="0"/>
                <w:tab w:val="clear" w:pos="567"/>
                <w:tab w:val="clear" w:pos="8902"/>
              </w:tabs>
              <w:spacing w:after="0"/>
              <w:jc w:val="left"/>
              <w:rPr>
                <w:rFonts w:ascii="Calibri" w:hAnsi="Calibri" w:cs="Calibri"/>
                <w:color w:val="FF0000"/>
                <w:lang w:val="en-US"/>
              </w:rPr>
            </w:pPr>
          </w:p>
        </w:tc>
      </w:tr>
      <w:tr w:rsidR="00724722" w:rsidRPr="006F7F68" w14:paraId="509AACC0" w14:textId="77777777" w:rsidTr="009136F3">
        <w:trPr>
          <w:trHeight w:val="422"/>
        </w:trPr>
        <w:tc>
          <w:tcPr>
            <w:tcW w:w="1170" w:type="dxa"/>
          </w:tcPr>
          <w:p w14:paraId="2D073D81" w14:textId="58E2264D" w:rsidR="00724722" w:rsidRPr="006F7F68" w:rsidRDefault="00724722" w:rsidP="00737527">
            <w:pPr>
              <w:tabs>
                <w:tab w:val="clear" w:pos="0"/>
                <w:tab w:val="clear" w:pos="567"/>
                <w:tab w:val="clear" w:pos="8902"/>
              </w:tabs>
              <w:spacing w:after="0"/>
              <w:jc w:val="center"/>
              <w:rPr>
                <w:rFonts w:ascii="Calibri" w:hAnsi="Calibri" w:cs="Calibri"/>
                <w:lang w:val="en-US"/>
              </w:rPr>
            </w:pPr>
            <w:r w:rsidRPr="006F7F68">
              <w:rPr>
                <w:rFonts w:ascii="Calibri" w:hAnsi="Calibri" w:cs="Calibri"/>
                <w:lang w:val="en-US"/>
              </w:rPr>
              <w:t>3</w:t>
            </w:r>
          </w:p>
        </w:tc>
        <w:tc>
          <w:tcPr>
            <w:tcW w:w="2070" w:type="dxa"/>
          </w:tcPr>
          <w:p w14:paraId="09CF3829" w14:textId="3456CABE" w:rsidR="00724722" w:rsidRPr="006F7F68" w:rsidRDefault="0008214F" w:rsidP="003F00AD">
            <w:pPr>
              <w:pStyle w:val="Brdtekst1"/>
              <w:rPr>
                <w:rFonts w:ascii="Calibri" w:hAnsi="Calibri" w:cs="Calibri"/>
                <w:lang w:val="en-US"/>
              </w:rPr>
            </w:pPr>
            <w:r>
              <w:rPr>
                <w:rFonts w:ascii="Calibri" w:hAnsi="Calibri" w:cs="Calibri"/>
                <w:lang w:val="en-US"/>
              </w:rPr>
              <w:t>Candidate Tracker</w:t>
            </w:r>
          </w:p>
        </w:tc>
        <w:tc>
          <w:tcPr>
            <w:tcW w:w="4230" w:type="dxa"/>
          </w:tcPr>
          <w:p w14:paraId="6DAA3C82" w14:textId="77C96CCB" w:rsidR="00724722" w:rsidRPr="006F7F68" w:rsidRDefault="0008214F" w:rsidP="003F00AD">
            <w:pPr>
              <w:tabs>
                <w:tab w:val="clear" w:pos="0"/>
                <w:tab w:val="clear" w:pos="567"/>
                <w:tab w:val="clear" w:pos="8902"/>
              </w:tabs>
              <w:spacing w:after="0"/>
              <w:rPr>
                <w:rFonts w:ascii="Calibri" w:hAnsi="Calibri" w:cs="Calibri"/>
                <w:lang w:val="en-US"/>
              </w:rPr>
            </w:pPr>
            <w:r>
              <w:rPr>
                <w:rFonts w:ascii="Calibri" w:hAnsi="Calibri" w:cs="Calibri"/>
                <w:lang w:val="en-US"/>
              </w:rPr>
              <w:t>Updated Candidate Tracker</w:t>
            </w:r>
          </w:p>
        </w:tc>
        <w:tc>
          <w:tcPr>
            <w:tcW w:w="1609" w:type="dxa"/>
          </w:tcPr>
          <w:p w14:paraId="36E0293C" w14:textId="0D35025D" w:rsidR="00724722" w:rsidRPr="006F7F68" w:rsidRDefault="00724722" w:rsidP="003F00AD">
            <w:pPr>
              <w:tabs>
                <w:tab w:val="clear" w:pos="0"/>
                <w:tab w:val="clear" w:pos="567"/>
                <w:tab w:val="clear" w:pos="8902"/>
              </w:tabs>
              <w:spacing w:after="0"/>
              <w:jc w:val="left"/>
              <w:rPr>
                <w:rFonts w:ascii="Calibri" w:hAnsi="Calibri" w:cs="Calibri"/>
                <w:color w:val="FF0000"/>
                <w:lang w:val="en-US"/>
              </w:rPr>
            </w:pPr>
          </w:p>
        </w:tc>
      </w:tr>
      <w:tr w:rsidR="0008214F" w:rsidRPr="006F7F68" w14:paraId="38B2DFF7" w14:textId="77777777" w:rsidTr="009136F3">
        <w:trPr>
          <w:trHeight w:val="422"/>
        </w:trPr>
        <w:tc>
          <w:tcPr>
            <w:tcW w:w="1170" w:type="dxa"/>
          </w:tcPr>
          <w:p w14:paraId="37D5E185" w14:textId="130A049E" w:rsidR="0008214F" w:rsidRPr="006F7F68" w:rsidRDefault="0008214F" w:rsidP="00737527">
            <w:pPr>
              <w:tabs>
                <w:tab w:val="clear" w:pos="0"/>
                <w:tab w:val="clear" w:pos="567"/>
                <w:tab w:val="clear" w:pos="8902"/>
              </w:tabs>
              <w:spacing w:after="0"/>
              <w:jc w:val="center"/>
              <w:rPr>
                <w:rFonts w:ascii="Calibri" w:hAnsi="Calibri" w:cs="Calibri"/>
                <w:lang w:val="en-US"/>
              </w:rPr>
            </w:pPr>
            <w:r>
              <w:rPr>
                <w:rFonts w:ascii="Calibri" w:hAnsi="Calibri" w:cs="Calibri"/>
                <w:lang w:val="en-US"/>
              </w:rPr>
              <w:t>4</w:t>
            </w:r>
          </w:p>
        </w:tc>
        <w:tc>
          <w:tcPr>
            <w:tcW w:w="2070" w:type="dxa"/>
          </w:tcPr>
          <w:p w14:paraId="23397D37" w14:textId="38BB8205" w:rsidR="0008214F" w:rsidRPr="006F7F68" w:rsidRDefault="0008214F" w:rsidP="003F00AD">
            <w:pPr>
              <w:pStyle w:val="Brdtekst1"/>
              <w:rPr>
                <w:rFonts w:ascii="Calibri" w:hAnsi="Calibri" w:cs="Calibri"/>
                <w:lang w:val="en-US"/>
              </w:rPr>
            </w:pPr>
            <w:r>
              <w:rPr>
                <w:rFonts w:ascii="Calibri" w:hAnsi="Calibri" w:cs="Calibri"/>
                <w:lang w:val="en-US"/>
              </w:rPr>
              <w:t>Requirement Tracker</w:t>
            </w:r>
          </w:p>
        </w:tc>
        <w:tc>
          <w:tcPr>
            <w:tcW w:w="4230" w:type="dxa"/>
          </w:tcPr>
          <w:p w14:paraId="6F856EE9" w14:textId="34C84332" w:rsidR="0008214F" w:rsidRPr="006F7F68" w:rsidRDefault="0008214F" w:rsidP="003F00AD">
            <w:pPr>
              <w:tabs>
                <w:tab w:val="clear" w:pos="0"/>
                <w:tab w:val="clear" w:pos="567"/>
                <w:tab w:val="clear" w:pos="8902"/>
              </w:tabs>
              <w:spacing w:after="0"/>
              <w:rPr>
                <w:rFonts w:ascii="Calibri" w:hAnsi="Calibri" w:cs="Calibri"/>
                <w:lang w:val="en-US"/>
              </w:rPr>
            </w:pPr>
            <w:r>
              <w:rPr>
                <w:rFonts w:ascii="Calibri" w:hAnsi="Calibri" w:cs="Calibri"/>
                <w:lang w:val="en-US"/>
              </w:rPr>
              <w:t>Updated Requirement Tracker</w:t>
            </w:r>
          </w:p>
        </w:tc>
        <w:tc>
          <w:tcPr>
            <w:tcW w:w="1609" w:type="dxa"/>
          </w:tcPr>
          <w:p w14:paraId="6CFCC8DE" w14:textId="77777777" w:rsidR="0008214F" w:rsidRPr="006F7F68" w:rsidRDefault="0008214F" w:rsidP="003F00AD">
            <w:pPr>
              <w:tabs>
                <w:tab w:val="clear" w:pos="0"/>
                <w:tab w:val="clear" w:pos="567"/>
                <w:tab w:val="clear" w:pos="8902"/>
              </w:tabs>
              <w:spacing w:after="0"/>
              <w:jc w:val="left"/>
              <w:rPr>
                <w:rFonts w:ascii="Calibri" w:hAnsi="Calibri" w:cs="Calibri"/>
              </w:rPr>
            </w:pPr>
          </w:p>
        </w:tc>
      </w:tr>
      <w:tr w:rsidR="0008214F" w:rsidRPr="006F7F68" w14:paraId="47EC59E1" w14:textId="77777777" w:rsidTr="009136F3">
        <w:trPr>
          <w:trHeight w:val="422"/>
        </w:trPr>
        <w:tc>
          <w:tcPr>
            <w:tcW w:w="1170" w:type="dxa"/>
          </w:tcPr>
          <w:p w14:paraId="3978A746" w14:textId="025FEAC2" w:rsidR="0008214F" w:rsidRPr="006F7F68" w:rsidRDefault="0008214F" w:rsidP="00737527">
            <w:pPr>
              <w:tabs>
                <w:tab w:val="clear" w:pos="0"/>
                <w:tab w:val="clear" w:pos="567"/>
                <w:tab w:val="clear" w:pos="8902"/>
              </w:tabs>
              <w:spacing w:after="0"/>
              <w:jc w:val="center"/>
              <w:rPr>
                <w:rFonts w:ascii="Calibri" w:hAnsi="Calibri" w:cs="Calibri"/>
                <w:lang w:val="en-US"/>
              </w:rPr>
            </w:pPr>
            <w:r>
              <w:rPr>
                <w:rFonts w:ascii="Calibri" w:hAnsi="Calibri" w:cs="Calibri"/>
                <w:lang w:val="en-US"/>
              </w:rPr>
              <w:t>5</w:t>
            </w:r>
          </w:p>
        </w:tc>
        <w:tc>
          <w:tcPr>
            <w:tcW w:w="2070" w:type="dxa"/>
          </w:tcPr>
          <w:p w14:paraId="64B60065" w14:textId="232119C6" w:rsidR="0008214F" w:rsidRPr="006F7F68" w:rsidRDefault="0008214F" w:rsidP="003F00AD">
            <w:pPr>
              <w:pStyle w:val="Brdtekst1"/>
              <w:rPr>
                <w:rFonts w:ascii="Calibri" w:hAnsi="Calibri" w:cs="Calibri"/>
                <w:lang w:val="en-US"/>
              </w:rPr>
            </w:pPr>
            <w:r>
              <w:rPr>
                <w:rFonts w:ascii="Calibri" w:hAnsi="Calibri" w:cs="Calibri"/>
                <w:lang w:val="en-US"/>
              </w:rPr>
              <w:t>Dashboard/Report</w:t>
            </w:r>
          </w:p>
        </w:tc>
        <w:tc>
          <w:tcPr>
            <w:tcW w:w="4230" w:type="dxa"/>
          </w:tcPr>
          <w:p w14:paraId="353A05F9" w14:textId="7B9B61F6" w:rsidR="0008214F" w:rsidRPr="006F7F68" w:rsidRDefault="0008214F" w:rsidP="003F00AD">
            <w:pPr>
              <w:tabs>
                <w:tab w:val="clear" w:pos="0"/>
                <w:tab w:val="clear" w:pos="567"/>
                <w:tab w:val="clear" w:pos="8902"/>
              </w:tabs>
              <w:spacing w:after="0"/>
              <w:rPr>
                <w:rFonts w:ascii="Calibri" w:hAnsi="Calibri" w:cs="Calibri"/>
                <w:lang w:val="en-US"/>
              </w:rPr>
            </w:pPr>
            <w:r>
              <w:rPr>
                <w:rFonts w:ascii="Calibri" w:hAnsi="Calibri" w:cs="Calibri"/>
                <w:lang w:val="en-US"/>
              </w:rPr>
              <w:t>Report/Dashboard Generated for Resume Source so far.</w:t>
            </w:r>
          </w:p>
        </w:tc>
        <w:tc>
          <w:tcPr>
            <w:tcW w:w="1609" w:type="dxa"/>
          </w:tcPr>
          <w:p w14:paraId="0E03EEC9" w14:textId="6B3418DA" w:rsidR="00EA145E" w:rsidRPr="006F7F68" w:rsidRDefault="00EA145E" w:rsidP="007E3E20">
            <w:pPr>
              <w:tabs>
                <w:tab w:val="clear" w:pos="0"/>
                <w:tab w:val="clear" w:pos="567"/>
                <w:tab w:val="clear" w:pos="8902"/>
              </w:tabs>
              <w:spacing w:after="0"/>
              <w:jc w:val="left"/>
              <w:rPr>
                <w:rFonts w:ascii="Calibri" w:hAnsi="Calibri" w:cs="Calibri"/>
              </w:rPr>
            </w:pPr>
            <w:r w:rsidRPr="00F17756">
              <w:rPr>
                <w:rFonts w:ascii="Calibri" w:hAnsi="Calibri" w:cs="Calibri"/>
              </w:rPr>
              <w:t xml:space="preserve">Wednesday </w:t>
            </w:r>
            <w:r w:rsidR="007E3E20">
              <w:rPr>
                <w:rFonts w:ascii="Calibri" w:hAnsi="Calibri" w:cs="Calibri"/>
              </w:rPr>
              <w:t>end of day execution to generate report of resume’s extracted by Bot in current week.</w:t>
            </w:r>
          </w:p>
        </w:tc>
      </w:tr>
      <w:tr w:rsidR="00724722" w:rsidRPr="006F7F68" w14:paraId="12FBC9A2" w14:textId="77777777" w:rsidTr="009136F3">
        <w:trPr>
          <w:trHeight w:val="422"/>
        </w:trPr>
        <w:tc>
          <w:tcPr>
            <w:tcW w:w="1170" w:type="dxa"/>
          </w:tcPr>
          <w:p w14:paraId="446FF9C1" w14:textId="6EACD8D3" w:rsidR="00724722" w:rsidRPr="006F7F68" w:rsidRDefault="0008214F" w:rsidP="00737527">
            <w:pPr>
              <w:tabs>
                <w:tab w:val="clear" w:pos="0"/>
                <w:tab w:val="clear" w:pos="567"/>
                <w:tab w:val="clear" w:pos="8902"/>
              </w:tabs>
              <w:spacing w:after="0"/>
              <w:jc w:val="center"/>
              <w:rPr>
                <w:rFonts w:ascii="Calibri" w:hAnsi="Calibri" w:cs="Calibri"/>
                <w:lang w:val="en-US"/>
              </w:rPr>
            </w:pPr>
            <w:r>
              <w:rPr>
                <w:rFonts w:ascii="Calibri" w:hAnsi="Calibri" w:cs="Calibri"/>
                <w:lang w:val="en-US"/>
              </w:rPr>
              <w:t>6</w:t>
            </w:r>
          </w:p>
        </w:tc>
        <w:tc>
          <w:tcPr>
            <w:tcW w:w="2070" w:type="dxa"/>
          </w:tcPr>
          <w:p w14:paraId="16CD31D0" w14:textId="524399C3" w:rsidR="00724722" w:rsidRPr="006F7F68" w:rsidRDefault="00724722" w:rsidP="003F00AD">
            <w:pPr>
              <w:pStyle w:val="Brdtekst1"/>
              <w:rPr>
                <w:rFonts w:ascii="Calibri" w:hAnsi="Calibri" w:cs="Calibri"/>
                <w:lang w:val="en-US"/>
              </w:rPr>
            </w:pPr>
            <w:r w:rsidRPr="006F7F68">
              <w:rPr>
                <w:rFonts w:ascii="Calibri" w:hAnsi="Calibri" w:cs="Calibri"/>
                <w:lang w:val="en-US"/>
              </w:rPr>
              <w:t xml:space="preserve">Transaction Log </w:t>
            </w:r>
            <w:r w:rsidR="0008214F">
              <w:rPr>
                <w:rFonts w:ascii="Calibri" w:hAnsi="Calibri" w:cs="Calibri"/>
                <w:lang w:val="en-US"/>
              </w:rPr>
              <w:t>Sourcing</w:t>
            </w:r>
          </w:p>
        </w:tc>
        <w:tc>
          <w:tcPr>
            <w:tcW w:w="4230" w:type="dxa"/>
          </w:tcPr>
          <w:p w14:paraId="58FCC417" w14:textId="506D15E6" w:rsidR="00724722" w:rsidRPr="006F7F68" w:rsidRDefault="00724722" w:rsidP="003F00AD">
            <w:pPr>
              <w:tabs>
                <w:tab w:val="clear" w:pos="0"/>
                <w:tab w:val="clear" w:pos="567"/>
                <w:tab w:val="clear" w:pos="8902"/>
              </w:tabs>
              <w:spacing w:after="0"/>
              <w:rPr>
                <w:rFonts w:ascii="Calibri" w:hAnsi="Calibri" w:cs="Calibri"/>
                <w:lang w:val="en-US"/>
              </w:rPr>
            </w:pPr>
          </w:p>
        </w:tc>
        <w:tc>
          <w:tcPr>
            <w:tcW w:w="1609" w:type="dxa"/>
          </w:tcPr>
          <w:p w14:paraId="73FB83CA" w14:textId="4E28933E" w:rsidR="00724722" w:rsidRPr="006F7F68" w:rsidRDefault="00724722" w:rsidP="003F00AD">
            <w:pPr>
              <w:tabs>
                <w:tab w:val="clear" w:pos="0"/>
                <w:tab w:val="clear" w:pos="567"/>
                <w:tab w:val="clear" w:pos="8902"/>
              </w:tabs>
              <w:spacing w:after="0"/>
              <w:jc w:val="left"/>
              <w:rPr>
                <w:rFonts w:ascii="Calibri" w:hAnsi="Calibri" w:cs="Calibri"/>
                <w:color w:val="FF0000"/>
                <w:lang w:val="en-US"/>
              </w:rPr>
            </w:pPr>
          </w:p>
        </w:tc>
      </w:tr>
    </w:tbl>
    <w:p w14:paraId="34B33624" w14:textId="0DF8F8AF" w:rsidR="00640A56" w:rsidRDefault="00640A56">
      <w:pPr>
        <w:rPr>
          <w:rFonts w:ascii="Calibri" w:hAnsi="Calibri" w:cs="Calibri"/>
        </w:rPr>
      </w:pPr>
    </w:p>
    <w:p w14:paraId="6644FCBC" w14:textId="72D69E6E" w:rsidR="007F443D" w:rsidRPr="007F443D" w:rsidRDefault="007F443D" w:rsidP="007F443D">
      <w:pPr>
        <w:rPr>
          <w:rFonts w:ascii="Calibri" w:hAnsi="Calibri" w:cs="Calibri"/>
        </w:rPr>
      </w:pPr>
    </w:p>
    <w:p w14:paraId="6E406B94" w14:textId="03BEDF84" w:rsidR="004B653A" w:rsidRPr="006F7F68" w:rsidRDefault="004B653A" w:rsidP="004B653A">
      <w:pPr>
        <w:pStyle w:val="Ov1nr"/>
        <w:spacing w:after="480"/>
        <w:ind w:left="965" w:hanging="965"/>
        <w:rPr>
          <w:rFonts w:ascii="Calibri" w:hAnsi="Calibri" w:cs="Calibri"/>
          <w:color w:val="auto"/>
          <w:sz w:val="52"/>
          <w:lang w:val="en-US"/>
        </w:rPr>
      </w:pPr>
      <w:bookmarkStart w:id="27" w:name="_Ref468792718"/>
      <w:bookmarkStart w:id="28" w:name="_Ref468792728"/>
      <w:bookmarkStart w:id="29" w:name="_Ref468792743"/>
      <w:bookmarkStart w:id="30" w:name="_Toc519524817"/>
      <w:bookmarkStart w:id="31" w:name="_Toc524962954"/>
      <w:bookmarkStart w:id="32" w:name="_Toc37261973"/>
      <w:r w:rsidRPr="006F7F68">
        <w:rPr>
          <w:rFonts w:ascii="Calibri" w:hAnsi="Calibri" w:cs="Calibri"/>
          <w:color w:val="auto"/>
          <w:sz w:val="52"/>
          <w:lang w:val="en-US"/>
        </w:rPr>
        <w:lastRenderedPageBreak/>
        <w:t>Detailed To-Be Process Description</w:t>
      </w:r>
      <w:bookmarkEnd w:id="27"/>
      <w:bookmarkEnd w:id="28"/>
      <w:bookmarkEnd w:id="29"/>
      <w:bookmarkEnd w:id="30"/>
      <w:bookmarkEnd w:id="31"/>
      <w:bookmarkEnd w:id="32"/>
    </w:p>
    <w:p w14:paraId="386BEE8C" w14:textId="77777777" w:rsidR="004B653A" w:rsidRPr="006F7F68" w:rsidRDefault="004B653A" w:rsidP="004B653A">
      <w:pPr>
        <w:pStyle w:val="Manchet"/>
        <w:rPr>
          <w:rFonts w:ascii="Calibri" w:hAnsi="Calibri" w:cs="Calibri"/>
          <w:b w:val="0"/>
          <w:bCs w:val="0"/>
          <w:color w:val="auto"/>
          <w:sz w:val="20"/>
          <w:lang w:val="en-US" w:eastAsia="da-DK"/>
        </w:rPr>
      </w:pPr>
      <w:r w:rsidRPr="006F7F68">
        <w:rPr>
          <w:rFonts w:ascii="Calibri" w:hAnsi="Calibri" w:cs="Calibri"/>
          <w:b w:val="0"/>
          <w:bCs w:val="0"/>
          <w:color w:val="auto"/>
          <w:sz w:val="20"/>
          <w:lang w:val="en-US" w:eastAsia="da-DK"/>
        </w:rPr>
        <w:t>This chapter describes the chosen process in detail, which enable the developer to build the process. The individual steps are illustrated in screen shots for reference purposes.</w:t>
      </w:r>
    </w:p>
    <w:p w14:paraId="1FAB4C59" w14:textId="77777777" w:rsidR="004B653A" w:rsidRPr="006F7F68" w:rsidRDefault="004B653A" w:rsidP="004B653A">
      <w:pPr>
        <w:pStyle w:val="Ov2nr"/>
        <w:ind w:left="709" w:hanging="709"/>
        <w:rPr>
          <w:rFonts w:ascii="Calibri" w:hAnsi="Calibri" w:cs="Calibri"/>
        </w:rPr>
      </w:pPr>
      <w:bookmarkStart w:id="33" w:name="_Toc521907072"/>
      <w:bookmarkStart w:id="34" w:name="_Toc37261974"/>
      <w:r w:rsidRPr="006F7F68">
        <w:rPr>
          <w:rFonts w:ascii="Calibri" w:hAnsi="Calibri" w:cs="Calibri"/>
          <w:color w:val="auto"/>
          <w:lang w:val="en-US"/>
        </w:rPr>
        <w:t>Keystroke</w:t>
      </w:r>
      <w:r w:rsidRPr="006F7F68">
        <w:rPr>
          <w:rFonts w:ascii="Calibri" w:hAnsi="Calibri" w:cs="Calibri"/>
        </w:rPr>
        <w:t xml:space="preserve"> Level Process Description</w:t>
      </w:r>
      <w:bookmarkEnd w:id="33"/>
      <w:bookmarkEnd w:id="34"/>
    </w:p>
    <w:p w14:paraId="099CC3DC" w14:textId="5BFACD21" w:rsidR="004B653A" w:rsidRDefault="004B653A" w:rsidP="004B653A">
      <w:pPr>
        <w:pStyle w:val="Brdtekst1"/>
        <w:rPr>
          <w:rFonts w:ascii="Calibri" w:hAnsi="Calibri" w:cs="Calibri"/>
          <w:lang w:val="en-US" w:eastAsia="en-US"/>
        </w:rPr>
      </w:pPr>
      <w:r w:rsidRPr="006F7F68">
        <w:rPr>
          <w:rFonts w:ascii="Calibri" w:hAnsi="Calibri" w:cs="Calibri"/>
          <w:lang w:val="en-US" w:eastAsia="en-US"/>
        </w:rPr>
        <w:t>This chapter describes the state of the process in detail and a broad classification of process activities between actors.</w:t>
      </w:r>
    </w:p>
    <w:tbl>
      <w:tblPr>
        <w:tblStyle w:val="GridTable1Light-Accent31"/>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630"/>
        <w:gridCol w:w="6570"/>
        <w:gridCol w:w="1800"/>
      </w:tblGrid>
      <w:tr w:rsidR="00096735" w:rsidRPr="00096735" w14:paraId="4A90DE21" w14:textId="77777777" w:rsidTr="001972C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9000" w:type="dxa"/>
            <w:gridSpan w:val="3"/>
            <w:shd w:val="clear" w:color="auto" w:fill="FFE600"/>
          </w:tcPr>
          <w:p w14:paraId="0F62562E" w14:textId="7CFD1161" w:rsidR="00096735" w:rsidRPr="00096735" w:rsidRDefault="00096735" w:rsidP="001972C1">
            <w:pPr>
              <w:rPr>
                <w:sz w:val="22"/>
                <w:szCs w:val="22"/>
              </w:rPr>
            </w:pPr>
            <w:r>
              <w:rPr>
                <w:sz w:val="22"/>
                <w:szCs w:val="22"/>
              </w:rPr>
              <w:t>Re</w:t>
            </w:r>
            <w:r w:rsidR="00163C8E">
              <w:rPr>
                <w:sz w:val="22"/>
                <w:szCs w:val="22"/>
              </w:rPr>
              <w:t>ading from Requirement Tracker</w:t>
            </w:r>
          </w:p>
        </w:tc>
      </w:tr>
      <w:tr w:rsidR="00096735" w:rsidRPr="006F7F68" w14:paraId="6359A8FF" w14:textId="77777777" w:rsidTr="001972C1">
        <w:trPr>
          <w:trHeight w:val="393"/>
        </w:trPr>
        <w:tc>
          <w:tcPr>
            <w:cnfStyle w:val="001000000000" w:firstRow="0" w:lastRow="0" w:firstColumn="1" w:lastColumn="0" w:oddVBand="0" w:evenVBand="0" w:oddHBand="0" w:evenHBand="0" w:firstRowFirstColumn="0" w:firstRowLastColumn="0" w:lastRowFirstColumn="0" w:lastRowLastColumn="0"/>
            <w:tcW w:w="630" w:type="dxa"/>
            <w:shd w:val="clear" w:color="auto" w:fill="FFE600"/>
          </w:tcPr>
          <w:p w14:paraId="32A67367" w14:textId="77777777" w:rsidR="00096735" w:rsidRPr="006F7F68" w:rsidRDefault="00096735" w:rsidP="001972C1">
            <w:pPr>
              <w:pStyle w:val="Billedtekstoverskrift"/>
              <w:rPr>
                <w:rFonts w:ascii="Calibri" w:hAnsi="Calibri" w:cs="Calibri"/>
                <w:b/>
                <w:bCs w:val="0"/>
                <w:sz w:val="20"/>
                <w:szCs w:val="20"/>
                <w:lang w:val="en-US"/>
              </w:rPr>
            </w:pPr>
            <w:r w:rsidRPr="006F7F68">
              <w:rPr>
                <w:rFonts w:ascii="Calibri" w:hAnsi="Calibri" w:cs="Calibri"/>
                <w:b/>
                <w:bCs w:val="0"/>
                <w:sz w:val="20"/>
                <w:szCs w:val="20"/>
                <w:lang w:val="en-US"/>
              </w:rPr>
              <w:lastRenderedPageBreak/>
              <w:t>Step</w:t>
            </w:r>
          </w:p>
        </w:tc>
        <w:tc>
          <w:tcPr>
            <w:tcW w:w="6570" w:type="dxa"/>
            <w:shd w:val="clear" w:color="auto" w:fill="FFE600"/>
          </w:tcPr>
          <w:p w14:paraId="36A600F9" w14:textId="77777777" w:rsidR="00096735" w:rsidRPr="006F7F68" w:rsidRDefault="00096735" w:rsidP="001972C1">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Details</w:t>
            </w:r>
          </w:p>
        </w:tc>
        <w:tc>
          <w:tcPr>
            <w:tcW w:w="1800" w:type="dxa"/>
            <w:shd w:val="clear" w:color="auto" w:fill="FFE600"/>
          </w:tcPr>
          <w:p w14:paraId="19802009" w14:textId="77777777" w:rsidR="00096735" w:rsidRPr="006F7F68" w:rsidRDefault="00096735" w:rsidP="001972C1">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Comment</w:t>
            </w:r>
          </w:p>
        </w:tc>
      </w:tr>
      <w:tr w:rsidR="00096735" w:rsidRPr="00096735" w14:paraId="7A888CCD" w14:textId="77777777" w:rsidTr="00163C8E">
        <w:trPr>
          <w:trHeight w:val="557"/>
        </w:trPr>
        <w:tc>
          <w:tcPr>
            <w:cnfStyle w:val="001000000000" w:firstRow="0" w:lastRow="0" w:firstColumn="1" w:lastColumn="0" w:oddVBand="0" w:evenVBand="0" w:oddHBand="0" w:evenHBand="0" w:firstRowFirstColumn="0" w:firstRowLastColumn="0" w:lastRowFirstColumn="0" w:lastRowLastColumn="0"/>
            <w:tcW w:w="630" w:type="dxa"/>
          </w:tcPr>
          <w:p w14:paraId="01B53387" w14:textId="3ACA9DCB" w:rsidR="00096735" w:rsidRPr="00096735" w:rsidRDefault="00DD0172" w:rsidP="00DD0172">
            <w:pPr>
              <w:pStyle w:val="Ov4nr"/>
              <w:numPr>
                <w:ilvl w:val="0"/>
                <w:numId w:val="0"/>
              </w:numPr>
              <w:spacing w:before="120"/>
              <w:ind w:left="648" w:right="115" w:hanging="648"/>
              <w:jc w:val="center"/>
              <w:rPr>
                <w:rFonts w:asciiTheme="majorHAnsi" w:hAnsiTheme="majorHAnsi" w:cstheme="majorHAnsi"/>
                <w:bCs w:val="0"/>
                <w:sz w:val="16"/>
                <w:szCs w:val="16"/>
                <w:lang w:val="en-US"/>
              </w:rPr>
            </w:pPr>
            <w:r>
              <w:rPr>
                <w:rFonts w:asciiTheme="majorHAnsi" w:hAnsiTheme="majorHAnsi" w:cstheme="majorHAnsi"/>
                <w:bCs w:val="0"/>
                <w:sz w:val="16"/>
                <w:szCs w:val="16"/>
                <w:lang w:val="en-US"/>
              </w:rPr>
              <w:t>1</w:t>
            </w:r>
          </w:p>
        </w:tc>
        <w:tc>
          <w:tcPr>
            <w:tcW w:w="6570" w:type="dxa"/>
            <w:shd w:val="clear" w:color="auto" w:fill="auto"/>
          </w:tcPr>
          <w:p w14:paraId="06682933" w14:textId="229DE19C" w:rsidR="00096735" w:rsidRPr="00096735" w:rsidRDefault="00163C8E" w:rsidP="001972C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Bot opens the Master Requirement Tracker</w:t>
            </w:r>
          </w:p>
        </w:tc>
        <w:tc>
          <w:tcPr>
            <w:tcW w:w="1800" w:type="dxa"/>
            <w:shd w:val="clear" w:color="auto" w:fill="auto"/>
          </w:tcPr>
          <w:p w14:paraId="6501362F" w14:textId="77777777" w:rsidR="00096735" w:rsidRPr="00096735" w:rsidRDefault="00096735"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6D164F" w:rsidRPr="00096735" w14:paraId="09DEE8F3" w14:textId="77777777" w:rsidTr="00163C8E">
        <w:trPr>
          <w:trHeight w:val="557"/>
        </w:trPr>
        <w:tc>
          <w:tcPr>
            <w:cnfStyle w:val="001000000000" w:firstRow="0" w:lastRow="0" w:firstColumn="1" w:lastColumn="0" w:oddVBand="0" w:evenVBand="0" w:oddHBand="0" w:evenHBand="0" w:firstRowFirstColumn="0" w:firstRowLastColumn="0" w:lastRowFirstColumn="0" w:lastRowLastColumn="0"/>
            <w:tcW w:w="630" w:type="dxa"/>
          </w:tcPr>
          <w:p w14:paraId="721C7BBB" w14:textId="6F79E436" w:rsidR="006D164F" w:rsidRDefault="00D64FC1" w:rsidP="00DD0172">
            <w:pPr>
              <w:pStyle w:val="Ov4nr"/>
              <w:numPr>
                <w:ilvl w:val="0"/>
                <w:numId w:val="0"/>
              </w:numPr>
              <w:spacing w:before="120"/>
              <w:ind w:right="115"/>
              <w:jc w:val="center"/>
              <w:rPr>
                <w:rFonts w:asciiTheme="majorHAnsi" w:hAnsiTheme="majorHAnsi" w:cstheme="majorHAnsi"/>
                <w:bCs w:val="0"/>
                <w:sz w:val="16"/>
                <w:szCs w:val="16"/>
                <w:lang w:val="en-US"/>
              </w:rPr>
            </w:pPr>
            <w:r>
              <w:rPr>
                <w:rFonts w:asciiTheme="majorHAnsi" w:hAnsiTheme="majorHAnsi" w:cstheme="majorHAnsi"/>
                <w:bCs w:val="0"/>
                <w:sz w:val="16"/>
                <w:szCs w:val="16"/>
                <w:lang w:val="en-US"/>
              </w:rPr>
              <w:t>2</w:t>
            </w:r>
          </w:p>
        </w:tc>
        <w:tc>
          <w:tcPr>
            <w:tcW w:w="6570" w:type="dxa"/>
            <w:shd w:val="clear" w:color="auto" w:fill="auto"/>
          </w:tcPr>
          <w:p w14:paraId="5DB8C556" w14:textId="2D64742D" w:rsidR="006D164F" w:rsidRDefault="006D164F" w:rsidP="001972C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Bot validates the requirement if the resume needs to be source and also from which portal based on the following  fields</w:t>
            </w:r>
          </w:p>
          <w:p w14:paraId="6CF95A1E" w14:textId="01C9B201" w:rsidR="006D164F" w:rsidRDefault="006D164F" w:rsidP="00427BD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”Bot Action” column</w:t>
            </w:r>
          </w:p>
          <w:p w14:paraId="31BE6F16" w14:textId="21A1F8ED" w:rsidR="001F0A56" w:rsidRDefault="001F0A56" w:rsidP="00427BD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Count of CVs</w:t>
            </w:r>
            <w:r w:rsidR="00E72678">
              <w:rPr>
                <w:rFonts w:asciiTheme="majorHAnsi" w:hAnsiTheme="majorHAnsi" w:cstheme="majorHAnsi"/>
                <w:sz w:val="16"/>
                <w:szCs w:val="16"/>
              </w:rPr>
              <w:t xml:space="preserve"> Column</w:t>
            </w:r>
          </w:p>
          <w:p w14:paraId="041782A2" w14:textId="43CF85E3" w:rsidR="001F0A56" w:rsidRDefault="001F0A56" w:rsidP="00427BD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Portal Name</w:t>
            </w:r>
            <w:r w:rsidR="00E72678">
              <w:rPr>
                <w:rFonts w:asciiTheme="majorHAnsi" w:hAnsiTheme="majorHAnsi" w:cstheme="majorHAnsi"/>
                <w:sz w:val="16"/>
                <w:szCs w:val="16"/>
              </w:rPr>
              <w:t xml:space="preserve"> Column</w:t>
            </w:r>
          </w:p>
          <w:p w14:paraId="2A73FADB" w14:textId="77777777" w:rsidR="00E72678" w:rsidRDefault="007E3E20" w:rsidP="00427BD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Post  ( Linked In )</w:t>
            </w:r>
          </w:p>
          <w:p w14:paraId="5C2C26EF" w14:textId="77777777" w:rsidR="007E3E20" w:rsidRDefault="007E3E20" w:rsidP="00427BD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Post ( IIM Jobs )</w:t>
            </w:r>
          </w:p>
          <w:p w14:paraId="32D9AB86" w14:textId="77777777" w:rsidR="007E3E20" w:rsidRDefault="007E3E20" w:rsidP="00427BD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Post ( Internshala )</w:t>
            </w:r>
          </w:p>
          <w:p w14:paraId="49C3A57A" w14:textId="7FB46383" w:rsidR="007E3E20" w:rsidRPr="001F0A56" w:rsidRDefault="007E3E20" w:rsidP="00427BD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Post ( Naukri.com )</w:t>
            </w:r>
          </w:p>
        </w:tc>
        <w:tc>
          <w:tcPr>
            <w:tcW w:w="1800" w:type="dxa"/>
            <w:shd w:val="clear" w:color="auto" w:fill="auto"/>
          </w:tcPr>
          <w:p w14:paraId="71B00C90" w14:textId="30C0421D" w:rsidR="006D164F" w:rsidRPr="006D164F" w:rsidRDefault="006D164F"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highlight w:val="yellow"/>
                <w:lang w:val="en-US" w:eastAsia="en-US"/>
              </w:rPr>
            </w:pPr>
            <w:r w:rsidRPr="007F443D">
              <w:rPr>
                <w:rFonts w:asciiTheme="majorHAnsi" w:hAnsiTheme="majorHAnsi" w:cstheme="majorHAnsi"/>
                <w:color w:val="000000" w:themeColor="text1"/>
                <w:sz w:val="16"/>
                <w:szCs w:val="16"/>
                <w:lang w:val="en-US" w:eastAsia="en-US"/>
              </w:rPr>
              <w:t>Bot only looks at the “Bot Action” column to decide the action bot needs to take.</w:t>
            </w:r>
          </w:p>
        </w:tc>
      </w:tr>
      <w:tr w:rsidR="00DD0172" w:rsidRPr="00096735" w14:paraId="363B8870" w14:textId="77777777" w:rsidTr="00163C8E">
        <w:trPr>
          <w:trHeight w:val="557"/>
        </w:trPr>
        <w:tc>
          <w:tcPr>
            <w:cnfStyle w:val="001000000000" w:firstRow="0" w:lastRow="0" w:firstColumn="1" w:lastColumn="0" w:oddVBand="0" w:evenVBand="0" w:oddHBand="0" w:evenHBand="0" w:firstRowFirstColumn="0" w:firstRowLastColumn="0" w:lastRowFirstColumn="0" w:lastRowLastColumn="0"/>
            <w:tcW w:w="630" w:type="dxa"/>
          </w:tcPr>
          <w:p w14:paraId="5D501685" w14:textId="3316CB4F" w:rsidR="00DD0172" w:rsidRPr="00096735" w:rsidRDefault="00D64FC1" w:rsidP="00DD0172">
            <w:pPr>
              <w:pStyle w:val="Ov4nr"/>
              <w:numPr>
                <w:ilvl w:val="0"/>
                <w:numId w:val="0"/>
              </w:numPr>
              <w:spacing w:before="120"/>
              <w:ind w:right="115"/>
              <w:jc w:val="center"/>
              <w:rPr>
                <w:rFonts w:asciiTheme="majorHAnsi" w:hAnsiTheme="majorHAnsi" w:cstheme="majorHAnsi"/>
                <w:bCs w:val="0"/>
                <w:sz w:val="16"/>
                <w:szCs w:val="16"/>
                <w:lang w:val="en-US"/>
              </w:rPr>
            </w:pPr>
            <w:r>
              <w:rPr>
                <w:rFonts w:asciiTheme="majorHAnsi" w:hAnsiTheme="majorHAnsi" w:cstheme="majorHAnsi"/>
                <w:bCs w:val="0"/>
                <w:sz w:val="16"/>
                <w:szCs w:val="16"/>
                <w:lang w:val="en-US"/>
              </w:rPr>
              <w:t>3</w:t>
            </w:r>
          </w:p>
        </w:tc>
        <w:tc>
          <w:tcPr>
            <w:tcW w:w="6570" w:type="dxa"/>
            <w:shd w:val="clear" w:color="auto" w:fill="auto"/>
          </w:tcPr>
          <w:p w14:paraId="2FC8894F" w14:textId="4DF1E971" w:rsidR="00DD0172" w:rsidRDefault="00DD0172" w:rsidP="001972C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Bot reads the following details from Requirement Tracker  i.e.</w:t>
            </w:r>
          </w:p>
          <w:p w14:paraId="53C7849E" w14:textId="2A56EF2B" w:rsidR="00DD0172" w:rsidRDefault="00DD0172" w:rsidP="00427BD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Skill 1</w:t>
            </w:r>
            <w:r w:rsidR="00166C3E">
              <w:rPr>
                <w:rFonts w:asciiTheme="majorHAnsi" w:hAnsiTheme="majorHAnsi" w:cstheme="majorHAnsi"/>
                <w:sz w:val="16"/>
                <w:szCs w:val="16"/>
              </w:rPr>
              <w:t xml:space="preserve"> ( All )</w:t>
            </w:r>
          </w:p>
          <w:p w14:paraId="62CC1EEF" w14:textId="130FF5D5" w:rsidR="00DD0172" w:rsidRDefault="00DD0172" w:rsidP="00427BDD">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Skill 2</w:t>
            </w:r>
            <w:r w:rsidR="00166C3E">
              <w:rPr>
                <w:rFonts w:asciiTheme="majorHAnsi" w:hAnsiTheme="majorHAnsi" w:cstheme="majorHAnsi"/>
                <w:sz w:val="16"/>
                <w:szCs w:val="16"/>
              </w:rPr>
              <w:t xml:space="preserve"> ( Any )</w:t>
            </w:r>
          </w:p>
          <w:p w14:paraId="6F03E322" w14:textId="54324F45" w:rsidR="000944F2" w:rsidRPr="000944F2" w:rsidRDefault="000944F2" w:rsidP="000944F2">
            <w:pPr>
              <w:pStyle w:val="Brdtekst1"/>
              <w:numPr>
                <w:ilvl w:val="0"/>
                <w:numId w:val="11"/>
              </w:numPr>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Boolean: </w:t>
            </w:r>
          </w:p>
          <w:p w14:paraId="7AAFF30E" w14:textId="2917DF43" w:rsidR="000944F2" w:rsidRDefault="000944F2" w:rsidP="000944F2">
            <w:pPr>
              <w:pStyle w:val="Brdtekst1"/>
              <w:numPr>
                <w:ilvl w:val="0"/>
                <w:numId w:val="11"/>
              </w:numPr>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Exp (Min)</w:t>
            </w:r>
          </w:p>
          <w:p w14:paraId="4B0C56C4" w14:textId="1FD6D77C" w:rsidR="000944F2" w:rsidRDefault="000944F2" w:rsidP="000944F2">
            <w:pPr>
              <w:pStyle w:val="Brdtekst1"/>
              <w:numPr>
                <w:ilvl w:val="0"/>
                <w:numId w:val="11"/>
              </w:numPr>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Exp (Max)</w:t>
            </w:r>
          </w:p>
          <w:p w14:paraId="0A71FE36" w14:textId="36DC1129" w:rsidR="000944F2" w:rsidRPr="000944F2" w:rsidRDefault="000944F2" w:rsidP="000944F2">
            <w:pPr>
              <w:pStyle w:val="Brdtekst1"/>
              <w:numPr>
                <w:ilvl w:val="0"/>
                <w:numId w:val="11"/>
              </w:numPr>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0944F2">
              <w:rPr>
                <w:rFonts w:asciiTheme="majorHAnsi" w:hAnsiTheme="majorHAnsi" w:cstheme="majorHAnsi"/>
                <w:color w:val="000000" w:themeColor="text1"/>
                <w:sz w:val="16"/>
                <w:szCs w:val="16"/>
                <w:lang w:val="en-US" w:eastAsia="en-US"/>
              </w:rPr>
              <w:t>CTC (Min)</w:t>
            </w:r>
          </w:p>
          <w:p w14:paraId="52321D3B" w14:textId="2DC02C39" w:rsidR="000944F2" w:rsidRPr="000944F2" w:rsidRDefault="000944F2" w:rsidP="000944F2">
            <w:pPr>
              <w:pStyle w:val="Brdtekst1"/>
              <w:numPr>
                <w:ilvl w:val="0"/>
                <w:numId w:val="11"/>
              </w:numPr>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0944F2">
              <w:rPr>
                <w:rFonts w:asciiTheme="majorHAnsi" w:hAnsiTheme="majorHAnsi" w:cstheme="majorHAnsi"/>
                <w:color w:val="000000" w:themeColor="text1"/>
                <w:sz w:val="16"/>
                <w:szCs w:val="16"/>
                <w:lang w:val="en-US" w:eastAsia="en-US"/>
              </w:rPr>
              <w:t>CTC (Max)</w:t>
            </w:r>
          </w:p>
          <w:p w14:paraId="5739B301" w14:textId="4910A369" w:rsidR="000944F2" w:rsidRDefault="000944F2" w:rsidP="000944F2">
            <w:pPr>
              <w:pStyle w:val="Brdtekst1"/>
              <w:numPr>
                <w:ilvl w:val="0"/>
                <w:numId w:val="11"/>
              </w:numPr>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Current Location</w:t>
            </w:r>
          </w:p>
          <w:p w14:paraId="00DD3513" w14:textId="38C11EB6" w:rsidR="000944F2" w:rsidRDefault="000944F2" w:rsidP="000944F2">
            <w:pPr>
              <w:pStyle w:val="Brdtekst1"/>
              <w:numPr>
                <w:ilvl w:val="0"/>
                <w:numId w:val="11"/>
              </w:numPr>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Preferred Location</w:t>
            </w:r>
          </w:p>
          <w:p w14:paraId="23CCFBFB" w14:textId="75D7D0FF" w:rsidR="000944F2" w:rsidRDefault="000944F2" w:rsidP="000944F2">
            <w:pPr>
              <w:pStyle w:val="Brdtekst1"/>
              <w:numPr>
                <w:ilvl w:val="0"/>
                <w:numId w:val="11"/>
              </w:numPr>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Current Employer</w:t>
            </w:r>
          </w:p>
          <w:p w14:paraId="2EC61771" w14:textId="70E38832" w:rsidR="000944F2" w:rsidRDefault="000944F2" w:rsidP="000944F2">
            <w:pPr>
              <w:pStyle w:val="Brdtekst1"/>
              <w:numPr>
                <w:ilvl w:val="0"/>
                <w:numId w:val="11"/>
              </w:numPr>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Industry</w:t>
            </w:r>
          </w:p>
          <w:p w14:paraId="7B276377" w14:textId="0AC088F7" w:rsidR="000944F2" w:rsidRDefault="000944F2" w:rsidP="000944F2">
            <w:pPr>
              <w:pStyle w:val="Brdtekst1"/>
              <w:numPr>
                <w:ilvl w:val="0"/>
                <w:numId w:val="11"/>
              </w:numPr>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 Gender</w:t>
            </w:r>
          </w:p>
          <w:p w14:paraId="571541C5" w14:textId="4A059BE4" w:rsidR="000944F2" w:rsidRPr="000944F2" w:rsidRDefault="000944F2" w:rsidP="000944F2">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44F2">
              <w:rPr>
                <w:rFonts w:asciiTheme="majorHAnsi" w:hAnsiTheme="majorHAnsi" w:cstheme="majorHAnsi"/>
                <w:sz w:val="16"/>
                <w:szCs w:val="16"/>
              </w:rPr>
              <w:t>Education</w:t>
            </w:r>
          </w:p>
          <w:p w14:paraId="1D25816F" w14:textId="1392800D" w:rsidR="000944F2" w:rsidRPr="000944F2" w:rsidRDefault="000944F2" w:rsidP="000944F2">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44F2">
              <w:rPr>
                <w:rFonts w:asciiTheme="majorHAnsi" w:hAnsiTheme="majorHAnsi" w:cstheme="majorHAnsi"/>
                <w:sz w:val="16"/>
                <w:szCs w:val="16"/>
              </w:rPr>
              <w:t>Active In</w:t>
            </w:r>
          </w:p>
          <w:p w14:paraId="647CE433" w14:textId="7C7FA0C4" w:rsidR="000944F2" w:rsidRPr="000944F2" w:rsidRDefault="000944F2" w:rsidP="000944F2">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44F2">
              <w:rPr>
                <w:rFonts w:asciiTheme="majorHAnsi" w:hAnsiTheme="majorHAnsi" w:cstheme="majorHAnsi"/>
                <w:sz w:val="16"/>
                <w:szCs w:val="16"/>
              </w:rPr>
              <w:t>Notice Period</w:t>
            </w:r>
          </w:p>
        </w:tc>
        <w:tc>
          <w:tcPr>
            <w:tcW w:w="1800" w:type="dxa"/>
            <w:shd w:val="clear" w:color="auto" w:fill="auto"/>
          </w:tcPr>
          <w:p w14:paraId="264B6A58" w14:textId="47293075" w:rsidR="00DD0172" w:rsidRPr="006D164F" w:rsidRDefault="00DD0172"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highlight w:val="yellow"/>
                <w:lang w:val="en-US" w:eastAsia="en-US"/>
              </w:rPr>
            </w:pPr>
            <w:r w:rsidRPr="00F17756">
              <w:rPr>
                <w:rFonts w:asciiTheme="majorHAnsi" w:hAnsiTheme="majorHAnsi" w:cstheme="majorHAnsi"/>
                <w:color w:val="000000" w:themeColor="text1"/>
                <w:sz w:val="16"/>
                <w:szCs w:val="16"/>
                <w:lang w:val="en-US" w:eastAsia="en-US"/>
              </w:rPr>
              <w:t>Fields which will be used to search on Job Portal</w:t>
            </w:r>
          </w:p>
        </w:tc>
      </w:tr>
      <w:tr w:rsidR="006D164F" w:rsidRPr="00096735" w14:paraId="26A95914" w14:textId="77777777" w:rsidTr="00163C8E">
        <w:trPr>
          <w:trHeight w:val="557"/>
        </w:trPr>
        <w:tc>
          <w:tcPr>
            <w:cnfStyle w:val="001000000000" w:firstRow="0" w:lastRow="0" w:firstColumn="1" w:lastColumn="0" w:oddVBand="0" w:evenVBand="0" w:oddHBand="0" w:evenHBand="0" w:firstRowFirstColumn="0" w:firstRowLastColumn="0" w:lastRowFirstColumn="0" w:lastRowLastColumn="0"/>
            <w:tcW w:w="630" w:type="dxa"/>
          </w:tcPr>
          <w:p w14:paraId="46BD49D7" w14:textId="0403670A" w:rsidR="006D164F" w:rsidRDefault="00D64FC1" w:rsidP="00DD0172">
            <w:pPr>
              <w:pStyle w:val="Ov4nr"/>
              <w:numPr>
                <w:ilvl w:val="0"/>
                <w:numId w:val="0"/>
              </w:numPr>
              <w:spacing w:before="120"/>
              <w:ind w:right="115"/>
              <w:jc w:val="center"/>
              <w:rPr>
                <w:rFonts w:asciiTheme="majorHAnsi" w:hAnsiTheme="majorHAnsi" w:cstheme="majorHAnsi"/>
                <w:bCs w:val="0"/>
                <w:sz w:val="16"/>
                <w:szCs w:val="16"/>
                <w:lang w:val="en-US"/>
              </w:rPr>
            </w:pPr>
            <w:r>
              <w:rPr>
                <w:rFonts w:asciiTheme="majorHAnsi" w:hAnsiTheme="majorHAnsi" w:cstheme="majorHAnsi"/>
                <w:bCs w:val="0"/>
                <w:sz w:val="16"/>
                <w:szCs w:val="16"/>
                <w:lang w:val="en-US"/>
              </w:rPr>
              <w:t>4</w:t>
            </w:r>
          </w:p>
        </w:tc>
        <w:tc>
          <w:tcPr>
            <w:tcW w:w="6570" w:type="dxa"/>
            <w:shd w:val="clear" w:color="auto" w:fill="auto"/>
          </w:tcPr>
          <w:p w14:paraId="66C6A8A0" w14:textId="42D9F82F" w:rsidR="006D164F" w:rsidRDefault="001F0A56" w:rsidP="001972C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Bot will extract on CVs from suggested portal and suggested number of CVs</w:t>
            </w:r>
          </w:p>
        </w:tc>
        <w:tc>
          <w:tcPr>
            <w:tcW w:w="1800" w:type="dxa"/>
            <w:shd w:val="clear" w:color="auto" w:fill="auto"/>
          </w:tcPr>
          <w:p w14:paraId="6E3FF510" w14:textId="77777777" w:rsidR="006D164F" w:rsidRPr="006D164F" w:rsidRDefault="006D164F"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highlight w:val="yellow"/>
                <w:lang w:val="en-US" w:eastAsia="en-US"/>
              </w:rPr>
            </w:pPr>
          </w:p>
        </w:tc>
      </w:tr>
      <w:tr w:rsidR="001F0A56" w:rsidRPr="00096735" w14:paraId="5FCB9D1A" w14:textId="77777777" w:rsidTr="00163C8E">
        <w:trPr>
          <w:trHeight w:val="557"/>
        </w:trPr>
        <w:tc>
          <w:tcPr>
            <w:cnfStyle w:val="001000000000" w:firstRow="0" w:lastRow="0" w:firstColumn="1" w:lastColumn="0" w:oddVBand="0" w:evenVBand="0" w:oddHBand="0" w:evenHBand="0" w:firstRowFirstColumn="0" w:firstRowLastColumn="0" w:lastRowFirstColumn="0" w:lastRowLastColumn="0"/>
            <w:tcW w:w="630" w:type="dxa"/>
          </w:tcPr>
          <w:p w14:paraId="7EE10ECE" w14:textId="0EBBBBC0" w:rsidR="001F0A56" w:rsidRDefault="00D64FC1" w:rsidP="00DD0172">
            <w:pPr>
              <w:pStyle w:val="Ov4nr"/>
              <w:numPr>
                <w:ilvl w:val="0"/>
                <w:numId w:val="0"/>
              </w:numPr>
              <w:spacing w:before="120"/>
              <w:ind w:right="115"/>
              <w:jc w:val="center"/>
              <w:rPr>
                <w:rFonts w:asciiTheme="majorHAnsi" w:hAnsiTheme="majorHAnsi" w:cstheme="majorHAnsi"/>
                <w:bCs w:val="0"/>
                <w:sz w:val="16"/>
                <w:szCs w:val="16"/>
                <w:lang w:val="en-US"/>
              </w:rPr>
            </w:pPr>
            <w:r>
              <w:rPr>
                <w:rFonts w:asciiTheme="majorHAnsi" w:hAnsiTheme="majorHAnsi" w:cstheme="majorHAnsi"/>
                <w:bCs w:val="0"/>
                <w:sz w:val="16"/>
                <w:szCs w:val="16"/>
                <w:lang w:val="en-US"/>
              </w:rPr>
              <w:t>5</w:t>
            </w:r>
          </w:p>
        </w:tc>
        <w:tc>
          <w:tcPr>
            <w:tcW w:w="6570" w:type="dxa"/>
            <w:shd w:val="clear" w:color="auto" w:fill="auto"/>
          </w:tcPr>
          <w:p w14:paraId="1B01DF89" w14:textId="469D9A58" w:rsidR="001F0A56" w:rsidRDefault="00604956" w:rsidP="001972C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Bot will update the ”Candidate Tracker” and ”Bot Action” Column based on action performed.</w:t>
            </w:r>
          </w:p>
        </w:tc>
        <w:tc>
          <w:tcPr>
            <w:tcW w:w="1800" w:type="dxa"/>
            <w:shd w:val="clear" w:color="auto" w:fill="auto"/>
          </w:tcPr>
          <w:p w14:paraId="31E9576C" w14:textId="77777777" w:rsidR="001F0A56" w:rsidRPr="006D164F" w:rsidRDefault="001F0A56"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highlight w:val="yellow"/>
                <w:lang w:val="en-US" w:eastAsia="en-US"/>
              </w:rPr>
            </w:pPr>
          </w:p>
        </w:tc>
      </w:tr>
    </w:tbl>
    <w:p w14:paraId="3F9C46ED" w14:textId="6959C710" w:rsidR="00096735" w:rsidRDefault="00096735" w:rsidP="004B653A">
      <w:pPr>
        <w:pStyle w:val="Brdtekst1"/>
        <w:rPr>
          <w:rFonts w:ascii="Calibri" w:hAnsi="Calibri" w:cs="Calibri"/>
          <w:lang w:val="en-US" w:eastAsia="en-US"/>
        </w:rPr>
      </w:pPr>
    </w:p>
    <w:p w14:paraId="3436B044" w14:textId="77777777" w:rsidR="00096735" w:rsidRDefault="00096735" w:rsidP="004B653A">
      <w:pPr>
        <w:pStyle w:val="Brdtekst1"/>
        <w:rPr>
          <w:rFonts w:ascii="Calibri" w:hAnsi="Calibri" w:cs="Calibri"/>
          <w:lang w:val="en-US" w:eastAsia="en-US"/>
        </w:rPr>
      </w:pPr>
    </w:p>
    <w:p w14:paraId="75247583" w14:textId="12BD1C0D" w:rsidR="00096735" w:rsidRDefault="00096735" w:rsidP="004B653A">
      <w:pPr>
        <w:pStyle w:val="Brdtekst1"/>
        <w:rPr>
          <w:rFonts w:ascii="Calibri" w:hAnsi="Calibri" w:cs="Calibri"/>
          <w:lang w:val="en-US" w:eastAsia="en-US"/>
        </w:rPr>
      </w:pPr>
    </w:p>
    <w:p w14:paraId="7BE9E321" w14:textId="77777777" w:rsidR="00096735" w:rsidRDefault="00096735" w:rsidP="004B653A">
      <w:pPr>
        <w:pStyle w:val="Brdtekst1"/>
        <w:rPr>
          <w:rFonts w:ascii="Calibri" w:hAnsi="Calibri" w:cs="Calibri"/>
          <w:lang w:val="en-US" w:eastAsia="en-US"/>
        </w:rPr>
      </w:pPr>
    </w:p>
    <w:tbl>
      <w:tblPr>
        <w:tblStyle w:val="GridTable1Light-Accent31"/>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630"/>
        <w:gridCol w:w="6570"/>
        <w:gridCol w:w="1800"/>
      </w:tblGrid>
      <w:tr w:rsidR="00D41E66" w:rsidRPr="0047034C" w14:paraId="2347B57F" w14:textId="77777777" w:rsidTr="001972C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9000" w:type="dxa"/>
            <w:gridSpan w:val="3"/>
            <w:shd w:val="clear" w:color="auto" w:fill="FFE600"/>
          </w:tcPr>
          <w:p w14:paraId="2FA1A9DF" w14:textId="1F413054" w:rsidR="00D41E66" w:rsidRDefault="00D41E66" w:rsidP="00096735">
            <w:pPr>
              <w:pStyle w:val="Billedtekstoverskrift"/>
              <w:rPr>
                <w:b/>
                <w:bCs w:val="0"/>
                <w:sz w:val="24"/>
                <w:szCs w:val="24"/>
              </w:rPr>
            </w:pPr>
            <w:r w:rsidRPr="006F7F68">
              <w:rPr>
                <w:rFonts w:ascii="Calibri" w:hAnsi="Calibri" w:cs="Calibri"/>
                <w:b/>
                <w:sz w:val="20"/>
                <w:szCs w:val="20"/>
                <w:lang w:val="en-US"/>
              </w:rPr>
              <w:lastRenderedPageBreak/>
              <w:t xml:space="preserve">Detailed Process – Sub Process 1 – </w:t>
            </w:r>
            <w:r>
              <w:rPr>
                <w:rFonts w:ascii="Calibri" w:hAnsi="Calibri" w:cs="Calibri"/>
                <w:b/>
                <w:sz w:val="20"/>
                <w:szCs w:val="20"/>
                <w:lang w:val="en-US"/>
              </w:rPr>
              <w:t>Download Resume from Naukri .com –</w:t>
            </w:r>
          </w:p>
          <w:p w14:paraId="63CF5048" w14:textId="22E7D3EB" w:rsidR="009E3B93" w:rsidRPr="00096735" w:rsidRDefault="006706FF" w:rsidP="001972C1">
            <w:pPr>
              <w:rPr>
                <w:sz w:val="22"/>
                <w:szCs w:val="22"/>
              </w:rPr>
            </w:pPr>
            <w:hyperlink r:id="rId25" w:history="1">
              <w:r w:rsidR="009E3B93" w:rsidRPr="009E3B93">
                <w:rPr>
                  <w:rStyle w:val="Hyperlink"/>
                  <w:sz w:val="22"/>
                  <w:szCs w:val="22"/>
                </w:rPr>
                <w:t>https://www.naukri.com/recruit/login</w:t>
              </w:r>
            </w:hyperlink>
          </w:p>
        </w:tc>
      </w:tr>
      <w:tr w:rsidR="00D41E66" w:rsidRPr="006F7F68" w14:paraId="333AAE43" w14:textId="77777777" w:rsidTr="001972C1">
        <w:trPr>
          <w:trHeight w:val="393"/>
        </w:trPr>
        <w:tc>
          <w:tcPr>
            <w:cnfStyle w:val="001000000000" w:firstRow="0" w:lastRow="0" w:firstColumn="1" w:lastColumn="0" w:oddVBand="0" w:evenVBand="0" w:oddHBand="0" w:evenHBand="0" w:firstRowFirstColumn="0" w:firstRowLastColumn="0" w:lastRowFirstColumn="0" w:lastRowLastColumn="0"/>
            <w:tcW w:w="630" w:type="dxa"/>
            <w:shd w:val="clear" w:color="auto" w:fill="FFE600"/>
          </w:tcPr>
          <w:p w14:paraId="110A8CBA" w14:textId="77777777" w:rsidR="00D41E66" w:rsidRPr="006F7F68" w:rsidRDefault="00D41E66" w:rsidP="001972C1">
            <w:pPr>
              <w:pStyle w:val="Billedtekstoverskrift"/>
              <w:rPr>
                <w:rFonts w:ascii="Calibri" w:hAnsi="Calibri" w:cs="Calibri"/>
                <w:b/>
                <w:bCs w:val="0"/>
                <w:sz w:val="20"/>
                <w:szCs w:val="20"/>
                <w:lang w:val="en-US"/>
              </w:rPr>
            </w:pPr>
            <w:r w:rsidRPr="006F7F68">
              <w:rPr>
                <w:rFonts w:ascii="Calibri" w:hAnsi="Calibri" w:cs="Calibri"/>
                <w:b/>
                <w:bCs w:val="0"/>
                <w:sz w:val="20"/>
                <w:szCs w:val="20"/>
                <w:lang w:val="en-US"/>
              </w:rPr>
              <w:t>Step</w:t>
            </w:r>
          </w:p>
        </w:tc>
        <w:tc>
          <w:tcPr>
            <w:tcW w:w="6570" w:type="dxa"/>
            <w:shd w:val="clear" w:color="auto" w:fill="FFE600"/>
          </w:tcPr>
          <w:p w14:paraId="5CC568E7" w14:textId="77777777" w:rsidR="00D41E66" w:rsidRPr="006F7F68" w:rsidRDefault="00D41E66" w:rsidP="001972C1">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Details</w:t>
            </w:r>
          </w:p>
        </w:tc>
        <w:tc>
          <w:tcPr>
            <w:tcW w:w="1800" w:type="dxa"/>
            <w:shd w:val="clear" w:color="auto" w:fill="FFE600"/>
          </w:tcPr>
          <w:p w14:paraId="1C563BA3" w14:textId="77777777" w:rsidR="00D41E66" w:rsidRPr="006F7F68" w:rsidRDefault="00D41E66" w:rsidP="001972C1">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Comment</w:t>
            </w:r>
          </w:p>
        </w:tc>
      </w:tr>
      <w:tr w:rsidR="00D41E66" w:rsidRPr="006F7F68" w14:paraId="7934E5CA"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6D3C1635" w14:textId="77777777" w:rsidR="00D41E66" w:rsidRPr="00096735" w:rsidRDefault="00D41E66" w:rsidP="001972C1">
            <w:pPr>
              <w:pStyle w:val="Ov4nr"/>
              <w:numPr>
                <w:ilvl w:val="0"/>
                <w:numId w:val="0"/>
              </w:numPr>
              <w:spacing w:before="120"/>
              <w:ind w:left="284" w:right="115"/>
              <w:rPr>
                <w:rFonts w:asciiTheme="majorHAnsi" w:hAnsiTheme="majorHAnsi" w:cstheme="majorHAnsi"/>
                <w:bCs w:val="0"/>
                <w:sz w:val="16"/>
                <w:szCs w:val="16"/>
                <w:lang w:val="en-US"/>
              </w:rPr>
            </w:pPr>
            <w:r w:rsidRPr="00096735">
              <w:rPr>
                <w:rFonts w:asciiTheme="majorHAnsi" w:hAnsiTheme="majorHAnsi" w:cstheme="majorHAnsi"/>
                <w:bCs w:val="0"/>
                <w:sz w:val="16"/>
                <w:szCs w:val="16"/>
                <w:lang w:val="en-US"/>
              </w:rPr>
              <w:t>1</w:t>
            </w:r>
          </w:p>
        </w:tc>
        <w:tc>
          <w:tcPr>
            <w:tcW w:w="6570" w:type="dxa"/>
            <w:shd w:val="clear" w:color="auto" w:fill="auto"/>
          </w:tcPr>
          <w:p w14:paraId="1D541AC9" w14:textId="001EBCD5" w:rsidR="00096735" w:rsidRPr="00096735" w:rsidRDefault="009136F3"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 xml:space="preserve">Navigate to the Naukri Url mentioned above. </w:t>
            </w:r>
            <w:r w:rsidR="00096735" w:rsidRPr="00096735">
              <w:rPr>
                <w:rFonts w:asciiTheme="majorHAnsi" w:hAnsiTheme="majorHAnsi" w:cstheme="majorHAnsi"/>
                <w:sz w:val="16"/>
                <w:szCs w:val="16"/>
              </w:rPr>
              <w:t>Naukri application appears login with username and password</w:t>
            </w:r>
          </w:p>
          <w:p w14:paraId="38A80396" w14:textId="4C3916D6" w:rsidR="00D41E66" w:rsidRPr="00096735" w:rsidRDefault="00096735"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noProof/>
                <w:sz w:val="16"/>
                <w:szCs w:val="16"/>
                <w:lang w:val="en-US"/>
              </w:rPr>
              <w:drawing>
                <wp:inline distT="0" distB="0" distL="0" distR="0" wp14:anchorId="598788A2" wp14:editId="164F7971">
                  <wp:extent cx="3944679" cy="17565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2518" cy="1773411"/>
                          </a:xfrm>
                          <a:prstGeom prst="rect">
                            <a:avLst/>
                          </a:prstGeom>
                        </pic:spPr>
                      </pic:pic>
                    </a:graphicData>
                  </a:graphic>
                </wp:inline>
              </w:drawing>
            </w:r>
          </w:p>
        </w:tc>
        <w:tc>
          <w:tcPr>
            <w:tcW w:w="1800" w:type="dxa"/>
            <w:shd w:val="clear" w:color="auto" w:fill="auto"/>
          </w:tcPr>
          <w:p w14:paraId="209E6FD4" w14:textId="77777777" w:rsidR="00D41E66" w:rsidRPr="00096735" w:rsidRDefault="00D41E66"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096735" w:rsidRPr="006F7F68" w14:paraId="7930527A"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773C21B3" w14:textId="465A9EDC" w:rsidR="00096735" w:rsidRPr="00096735" w:rsidRDefault="007E3E20" w:rsidP="001972C1">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2</w:t>
            </w:r>
          </w:p>
        </w:tc>
        <w:tc>
          <w:tcPr>
            <w:tcW w:w="6570" w:type="dxa"/>
            <w:shd w:val="clear" w:color="auto" w:fill="auto"/>
          </w:tcPr>
          <w:p w14:paraId="4516F616" w14:textId="23FF2B11" w:rsidR="00096735" w:rsidRPr="00096735" w:rsidRDefault="009136F3"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C</w:t>
            </w:r>
            <w:r w:rsidR="00096735" w:rsidRPr="00096735">
              <w:rPr>
                <w:rFonts w:asciiTheme="majorHAnsi" w:hAnsiTheme="majorHAnsi" w:cstheme="majorHAnsi"/>
                <w:sz w:val="16"/>
                <w:szCs w:val="16"/>
              </w:rPr>
              <w:t>lick on</w:t>
            </w:r>
            <w:r>
              <w:rPr>
                <w:rFonts w:asciiTheme="majorHAnsi" w:hAnsiTheme="majorHAnsi" w:cstheme="majorHAnsi"/>
                <w:sz w:val="16"/>
                <w:szCs w:val="16"/>
              </w:rPr>
              <w:t xml:space="preserve"> </w:t>
            </w:r>
            <w:r w:rsidR="00096735" w:rsidRPr="00096735">
              <w:rPr>
                <w:rFonts w:asciiTheme="majorHAnsi" w:hAnsiTheme="majorHAnsi" w:cstheme="majorHAnsi"/>
                <w:sz w:val="16"/>
                <w:szCs w:val="16"/>
              </w:rPr>
              <w:t xml:space="preserve"> </w:t>
            </w:r>
            <w:r>
              <w:rPr>
                <w:rFonts w:asciiTheme="majorHAnsi" w:hAnsiTheme="majorHAnsi" w:cstheme="majorHAnsi"/>
                <w:sz w:val="16"/>
                <w:szCs w:val="16"/>
              </w:rPr>
              <w:t>”A</w:t>
            </w:r>
            <w:r w:rsidR="00096735" w:rsidRPr="00096735">
              <w:rPr>
                <w:rFonts w:asciiTheme="majorHAnsi" w:hAnsiTheme="majorHAnsi" w:cstheme="majorHAnsi"/>
                <w:sz w:val="16"/>
                <w:szCs w:val="16"/>
              </w:rPr>
              <w:t xml:space="preserve">dvanced </w:t>
            </w:r>
            <w:r>
              <w:rPr>
                <w:rFonts w:asciiTheme="majorHAnsi" w:hAnsiTheme="majorHAnsi" w:cstheme="majorHAnsi"/>
                <w:sz w:val="16"/>
                <w:szCs w:val="16"/>
              </w:rPr>
              <w:t>S</w:t>
            </w:r>
            <w:r w:rsidR="00096735" w:rsidRPr="00096735">
              <w:rPr>
                <w:rFonts w:asciiTheme="majorHAnsi" w:hAnsiTheme="majorHAnsi" w:cstheme="majorHAnsi"/>
                <w:sz w:val="16"/>
                <w:szCs w:val="16"/>
              </w:rPr>
              <w:t>earch</w:t>
            </w:r>
            <w:r>
              <w:rPr>
                <w:rFonts w:asciiTheme="majorHAnsi" w:hAnsiTheme="majorHAnsi" w:cstheme="majorHAnsi"/>
                <w:sz w:val="16"/>
                <w:szCs w:val="16"/>
              </w:rPr>
              <w:t>”</w:t>
            </w:r>
            <w:r w:rsidR="00096735" w:rsidRPr="00096735">
              <w:rPr>
                <w:rFonts w:asciiTheme="majorHAnsi" w:hAnsiTheme="majorHAnsi" w:cstheme="majorHAnsi"/>
                <w:sz w:val="16"/>
                <w:szCs w:val="16"/>
              </w:rPr>
              <w:t xml:space="preserve"> </w:t>
            </w:r>
          </w:p>
          <w:p w14:paraId="58E5D82C" w14:textId="0F23EDCA" w:rsidR="00096735" w:rsidRPr="00096735" w:rsidRDefault="00096735"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noProof/>
                <w:sz w:val="16"/>
                <w:szCs w:val="16"/>
                <w:lang w:val="en-US"/>
              </w:rPr>
              <w:drawing>
                <wp:inline distT="0" distB="0" distL="0" distR="0" wp14:anchorId="0FEB8E0C" wp14:editId="68498783">
                  <wp:extent cx="3889612" cy="172830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7772" cy="1740813"/>
                          </a:xfrm>
                          <a:prstGeom prst="rect">
                            <a:avLst/>
                          </a:prstGeom>
                        </pic:spPr>
                      </pic:pic>
                    </a:graphicData>
                  </a:graphic>
                </wp:inline>
              </w:drawing>
            </w:r>
          </w:p>
        </w:tc>
        <w:tc>
          <w:tcPr>
            <w:tcW w:w="1800" w:type="dxa"/>
            <w:shd w:val="clear" w:color="auto" w:fill="auto"/>
          </w:tcPr>
          <w:p w14:paraId="04A2EB7A" w14:textId="77777777" w:rsidR="00096735" w:rsidRPr="00096735" w:rsidRDefault="00096735"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803540" w:rsidRPr="006F7F68" w14:paraId="7C37B419"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2DB8C9D6" w14:textId="6B00AE55" w:rsidR="00803540" w:rsidRDefault="00B06F70" w:rsidP="001972C1">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3</w:t>
            </w:r>
          </w:p>
        </w:tc>
        <w:tc>
          <w:tcPr>
            <w:tcW w:w="6570" w:type="dxa"/>
            <w:shd w:val="clear" w:color="auto" w:fill="auto"/>
          </w:tcPr>
          <w:p w14:paraId="66246E63" w14:textId="18EAD4C3" w:rsidR="00241F5F" w:rsidRDefault="00241F5F"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Enter the Role Name below.</w:t>
            </w:r>
          </w:p>
          <w:p w14:paraId="2523D9CE" w14:textId="6F1A7C6E" w:rsidR="00803540" w:rsidRDefault="00803540"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rPr>
              <w:drawing>
                <wp:inline distT="0" distB="0" distL="0" distR="0" wp14:anchorId="180F3DB9" wp14:editId="1BBFB049">
                  <wp:extent cx="4025900" cy="882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5900" cy="882015"/>
                          </a:xfrm>
                          <a:prstGeom prst="rect">
                            <a:avLst/>
                          </a:prstGeom>
                        </pic:spPr>
                      </pic:pic>
                    </a:graphicData>
                  </a:graphic>
                </wp:inline>
              </w:drawing>
            </w:r>
          </w:p>
        </w:tc>
        <w:tc>
          <w:tcPr>
            <w:tcW w:w="1800" w:type="dxa"/>
            <w:shd w:val="clear" w:color="auto" w:fill="auto"/>
          </w:tcPr>
          <w:p w14:paraId="6B677D1D" w14:textId="77777777" w:rsidR="00803540" w:rsidRPr="00096735" w:rsidRDefault="00803540"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803540" w:rsidRPr="006F7F68" w14:paraId="5E1EBFC4"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70D84D2A" w14:textId="142CD8B6" w:rsidR="00803540" w:rsidRDefault="00B06F70" w:rsidP="001972C1">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lastRenderedPageBreak/>
              <w:t>4</w:t>
            </w:r>
          </w:p>
        </w:tc>
        <w:tc>
          <w:tcPr>
            <w:tcW w:w="6570" w:type="dxa"/>
            <w:shd w:val="clear" w:color="auto" w:fill="auto"/>
          </w:tcPr>
          <w:p w14:paraId="5070805E" w14:textId="1E2D193E" w:rsidR="00241F5F" w:rsidRDefault="00241F5F" w:rsidP="00096735">
            <w:pPr>
              <w:cnfStyle w:val="000000000000" w:firstRow="0" w:lastRow="0" w:firstColumn="0" w:lastColumn="0" w:oddVBand="0" w:evenVBand="0" w:oddHBand="0" w:evenHBand="0" w:firstRowFirstColumn="0" w:firstRowLastColumn="0" w:lastRowFirstColumn="0" w:lastRowLastColumn="0"/>
              <w:rPr>
                <w:noProof/>
              </w:rPr>
            </w:pPr>
            <w:r>
              <w:rPr>
                <w:noProof/>
              </w:rPr>
              <w:t>Enter the details as shown in screenshot below.</w:t>
            </w:r>
          </w:p>
          <w:p w14:paraId="332CE7C8" w14:textId="03F10599" w:rsidR="00803540" w:rsidRDefault="00803540" w:rsidP="0009673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DD0868A" wp14:editId="71E5BAD9">
                  <wp:extent cx="3498850" cy="2279219"/>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3148" cy="2288533"/>
                          </a:xfrm>
                          <a:prstGeom prst="rect">
                            <a:avLst/>
                          </a:prstGeom>
                        </pic:spPr>
                      </pic:pic>
                    </a:graphicData>
                  </a:graphic>
                </wp:inline>
              </w:drawing>
            </w:r>
          </w:p>
          <w:p w14:paraId="35154177" w14:textId="2E962E75" w:rsidR="00F57B91" w:rsidRDefault="00F57B91" w:rsidP="0009673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280FB1F" wp14:editId="392EAC14">
                  <wp:extent cx="4025900" cy="15563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5900" cy="1556385"/>
                          </a:xfrm>
                          <a:prstGeom prst="rect">
                            <a:avLst/>
                          </a:prstGeom>
                        </pic:spPr>
                      </pic:pic>
                    </a:graphicData>
                  </a:graphic>
                </wp:inline>
              </w:drawing>
            </w:r>
          </w:p>
        </w:tc>
        <w:tc>
          <w:tcPr>
            <w:tcW w:w="1800" w:type="dxa"/>
            <w:shd w:val="clear" w:color="auto" w:fill="auto"/>
          </w:tcPr>
          <w:p w14:paraId="583BCBDF" w14:textId="1E98B036" w:rsidR="0075798D" w:rsidRDefault="003B1F7E"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0944F2">
              <w:rPr>
                <w:rFonts w:asciiTheme="majorHAnsi" w:hAnsiTheme="majorHAnsi" w:cstheme="majorHAnsi"/>
                <w:b/>
                <w:bCs/>
                <w:color w:val="000000" w:themeColor="text1"/>
                <w:sz w:val="16"/>
                <w:szCs w:val="16"/>
                <w:lang w:val="en-US" w:eastAsia="en-US"/>
              </w:rPr>
              <w:t>All Keywords (Must Have):</w:t>
            </w:r>
            <w:r>
              <w:rPr>
                <w:rFonts w:asciiTheme="majorHAnsi" w:hAnsiTheme="majorHAnsi" w:cstheme="majorHAnsi"/>
                <w:color w:val="000000" w:themeColor="text1"/>
                <w:sz w:val="16"/>
                <w:szCs w:val="16"/>
                <w:lang w:val="en-US" w:eastAsia="en-US"/>
              </w:rPr>
              <w:t xml:space="preserve"> </w:t>
            </w:r>
            <w:r w:rsidR="0075798D">
              <w:rPr>
                <w:rFonts w:asciiTheme="majorHAnsi" w:hAnsiTheme="majorHAnsi" w:cstheme="majorHAnsi"/>
                <w:color w:val="000000" w:themeColor="text1"/>
                <w:sz w:val="16"/>
                <w:szCs w:val="16"/>
                <w:lang w:val="en-US" w:eastAsia="en-US"/>
              </w:rPr>
              <w:t>Skill 1* (All)</w:t>
            </w:r>
          </w:p>
          <w:p w14:paraId="09091829" w14:textId="77777777"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3CF090D2" w14:textId="181F330E" w:rsidR="0075798D" w:rsidRDefault="003B1F7E"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0944F2">
              <w:rPr>
                <w:rFonts w:asciiTheme="majorHAnsi" w:hAnsiTheme="majorHAnsi" w:cstheme="majorHAnsi"/>
                <w:b/>
                <w:bCs/>
                <w:color w:val="000000" w:themeColor="text1"/>
                <w:sz w:val="16"/>
                <w:szCs w:val="16"/>
                <w:lang w:val="en-US" w:eastAsia="en-US"/>
              </w:rPr>
              <w:t xml:space="preserve">Any Keywords: </w:t>
            </w:r>
            <w:r w:rsidR="0075798D">
              <w:rPr>
                <w:rFonts w:asciiTheme="majorHAnsi" w:hAnsiTheme="majorHAnsi" w:cstheme="majorHAnsi"/>
                <w:color w:val="000000" w:themeColor="text1"/>
                <w:sz w:val="16"/>
                <w:szCs w:val="16"/>
                <w:lang w:val="en-US" w:eastAsia="en-US"/>
              </w:rPr>
              <w:t>Skill 2* (Any)</w:t>
            </w:r>
          </w:p>
          <w:p w14:paraId="73F09D68" w14:textId="77777777"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0D385CE" w14:textId="5A88A499" w:rsidR="0075798D" w:rsidRPr="000944F2" w:rsidRDefault="000944F2"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b/>
                <w:bCs/>
                <w:color w:val="000000" w:themeColor="text1"/>
                <w:sz w:val="16"/>
                <w:szCs w:val="16"/>
                <w:lang w:val="en-US" w:eastAsia="en-US"/>
              </w:rPr>
              <w:t xml:space="preserve">Turn Boolean </w:t>
            </w:r>
            <w:proofErr w:type="gramStart"/>
            <w:r>
              <w:rPr>
                <w:rFonts w:asciiTheme="majorHAnsi" w:hAnsiTheme="majorHAnsi" w:cstheme="majorHAnsi"/>
                <w:b/>
                <w:bCs/>
                <w:color w:val="000000" w:themeColor="text1"/>
                <w:sz w:val="16"/>
                <w:szCs w:val="16"/>
                <w:lang w:val="en-US" w:eastAsia="en-US"/>
              </w:rPr>
              <w:t>on</w:t>
            </w:r>
            <w:r w:rsidR="0075798D" w:rsidRPr="000944F2">
              <w:rPr>
                <w:rFonts w:asciiTheme="majorHAnsi" w:hAnsiTheme="majorHAnsi" w:cstheme="majorHAnsi"/>
                <w:b/>
                <w:bCs/>
                <w:color w:val="000000" w:themeColor="text1"/>
                <w:sz w:val="16"/>
                <w:szCs w:val="16"/>
                <w:lang w:val="en-US" w:eastAsia="en-US"/>
              </w:rPr>
              <w:t>:</w:t>
            </w:r>
            <w:proofErr w:type="gramEnd"/>
            <w:r w:rsidR="0075798D" w:rsidRPr="000944F2">
              <w:rPr>
                <w:rFonts w:asciiTheme="majorHAnsi" w:hAnsiTheme="majorHAnsi" w:cstheme="majorHAnsi"/>
                <w:b/>
                <w:bCs/>
                <w:color w:val="000000" w:themeColor="text1"/>
                <w:sz w:val="16"/>
                <w:szCs w:val="16"/>
                <w:lang w:val="en-US" w:eastAsia="en-US"/>
              </w:rPr>
              <w:t xml:space="preserve"> </w:t>
            </w:r>
            <w:r w:rsidRPr="000944F2">
              <w:rPr>
                <w:rFonts w:asciiTheme="majorHAnsi" w:hAnsiTheme="majorHAnsi" w:cstheme="majorHAnsi"/>
                <w:color w:val="000000" w:themeColor="text1"/>
                <w:sz w:val="16"/>
                <w:szCs w:val="16"/>
                <w:lang w:val="en-US" w:eastAsia="en-US"/>
              </w:rPr>
              <w:t>Boolean</w:t>
            </w:r>
          </w:p>
          <w:p w14:paraId="79F1DCC7" w14:textId="4EAFBC52"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76BFF0C" w14:textId="471F60D1" w:rsidR="00137334" w:rsidRPr="000944F2" w:rsidRDefault="00137334"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000000" w:themeColor="text1"/>
                <w:sz w:val="16"/>
                <w:szCs w:val="16"/>
                <w:lang w:val="en-US" w:eastAsia="en-US"/>
              </w:rPr>
            </w:pPr>
            <w:r w:rsidRPr="000944F2">
              <w:rPr>
                <w:rFonts w:asciiTheme="majorHAnsi" w:hAnsiTheme="majorHAnsi" w:cstheme="majorHAnsi"/>
                <w:b/>
                <w:bCs/>
                <w:color w:val="000000" w:themeColor="text1"/>
                <w:sz w:val="16"/>
                <w:szCs w:val="16"/>
                <w:lang w:val="en-US" w:eastAsia="en-US"/>
              </w:rPr>
              <w:t xml:space="preserve">Total Experience: </w:t>
            </w:r>
          </w:p>
          <w:p w14:paraId="2003E9FC" w14:textId="052457D0" w:rsidR="0075798D" w:rsidRDefault="00137334"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Min:</w:t>
            </w:r>
            <w:r>
              <w:rPr>
                <w:rFonts w:asciiTheme="majorHAnsi" w:hAnsiTheme="majorHAnsi" w:cstheme="majorHAnsi"/>
                <w:color w:val="000000" w:themeColor="text1"/>
                <w:sz w:val="16"/>
                <w:szCs w:val="16"/>
                <w:lang w:val="en-US" w:eastAsia="en-US"/>
              </w:rPr>
              <w:t xml:space="preserve"> </w:t>
            </w:r>
            <w:r w:rsidR="0075798D">
              <w:rPr>
                <w:rFonts w:asciiTheme="majorHAnsi" w:hAnsiTheme="majorHAnsi" w:cstheme="majorHAnsi"/>
                <w:color w:val="000000" w:themeColor="text1"/>
                <w:sz w:val="16"/>
                <w:szCs w:val="16"/>
                <w:lang w:val="en-US" w:eastAsia="en-US"/>
              </w:rPr>
              <w:t>Exp (Min)</w:t>
            </w:r>
          </w:p>
          <w:p w14:paraId="46D883B5" w14:textId="34ADF90F" w:rsidR="0075798D" w:rsidRDefault="00137334"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Max:</w:t>
            </w:r>
            <w:r>
              <w:rPr>
                <w:rFonts w:asciiTheme="majorHAnsi" w:hAnsiTheme="majorHAnsi" w:cstheme="majorHAnsi"/>
                <w:color w:val="000000" w:themeColor="text1"/>
                <w:sz w:val="16"/>
                <w:szCs w:val="16"/>
                <w:lang w:val="en-US" w:eastAsia="en-US"/>
              </w:rPr>
              <w:t xml:space="preserve"> </w:t>
            </w:r>
            <w:r w:rsidR="0075798D">
              <w:rPr>
                <w:rFonts w:asciiTheme="majorHAnsi" w:hAnsiTheme="majorHAnsi" w:cstheme="majorHAnsi"/>
                <w:color w:val="000000" w:themeColor="text1"/>
                <w:sz w:val="16"/>
                <w:szCs w:val="16"/>
                <w:lang w:val="en-US" w:eastAsia="en-US"/>
              </w:rPr>
              <w:t>Exp (Max)</w:t>
            </w:r>
          </w:p>
          <w:p w14:paraId="3B048ABC" w14:textId="5E498221"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5121556" w14:textId="271A9C3F" w:rsidR="00137334" w:rsidRPr="000944F2" w:rsidRDefault="00137334"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000000" w:themeColor="text1"/>
                <w:sz w:val="16"/>
                <w:szCs w:val="16"/>
                <w:lang w:val="en-US" w:eastAsia="en-US"/>
              </w:rPr>
            </w:pPr>
            <w:r w:rsidRPr="000944F2">
              <w:rPr>
                <w:rFonts w:asciiTheme="majorHAnsi" w:hAnsiTheme="majorHAnsi" w:cstheme="majorHAnsi"/>
                <w:b/>
                <w:bCs/>
                <w:color w:val="000000" w:themeColor="text1"/>
                <w:sz w:val="16"/>
                <w:szCs w:val="16"/>
                <w:lang w:val="en-US" w:eastAsia="en-US"/>
              </w:rPr>
              <w:t>Annual Salary</w:t>
            </w:r>
          </w:p>
          <w:p w14:paraId="36689967" w14:textId="6335D09B" w:rsidR="0075798D" w:rsidRPr="000944F2" w:rsidRDefault="00137334"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000000" w:themeColor="text1"/>
                <w:sz w:val="16"/>
                <w:szCs w:val="16"/>
                <w:lang w:val="en-US" w:eastAsia="en-US"/>
              </w:rPr>
            </w:pPr>
            <w:r w:rsidRPr="000944F2">
              <w:rPr>
                <w:rFonts w:asciiTheme="majorHAnsi" w:hAnsiTheme="majorHAnsi" w:cstheme="majorHAnsi"/>
                <w:b/>
                <w:bCs/>
                <w:color w:val="000000" w:themeColor="text1"/>
                <w:sz w:val="16"/>
                <w:szCs w:val="16"/>
                <w:lang w:val="en-US" w:eastAsia="en-US"/>
              </w:rPr>
              <w:t>Rs:</w:t>
            </w:r>
            <w:r w:rsidRPr="000944F2">
              <w:rPr>
                <w:rFonts w:asciiTheme="majorHAnsi" w:hAnsiTheme="majorHAnsi" w:cstheme="majorHAnsi"/>
                <w:color w:val="000000" w:themeColor="text1"/>
                <w:sz w:val="16"/>
                <w:szCs w:val="16"/>
                <w:lang w:val="en-US" w:eastAsia="en-US"/>
              </w:rPr>
              <w:t xml:space="preserve"> </w:t>
            </w:r>
            <w:r w:rsidR="0075798D" w:rsidRPr="000944F2">
              <w:rPr>
                <w:rFonts w:asciiTheme="majorHAnsi" w:hAnsiTheme="majorHAnsi" w:cstheme="majorHAnsi"/>
                <w:color w:val="000000" w:themeColor="text1"/>
                <w:sz w:val="16"/>
                <w:szCs w:val="16"/>
                <w:lang w:val="en-US" w:eastAsia="en-US"/>
              </w:rPr>
              <w:t>CTC (Min)</w:t>
            </w:r>
          </w:p>
          <w:p w14:paraId="3B77079F" w14:textId="7D179D35" w:rsidR="0075798D" w:rsidRPr="000944F2" w:rsidRDefault="00137334"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000000" w:themeColor="text1"/>
                <w:sz w:val="16"/>
                <w:szCs w:val="16"/>
                <w:lang w:val="en-US" w:eastAsia="en-US"/>
              </w:rPr>
            </w:pPr>
            <w:r w:rsidRPr="000944F2">
              <w:rPr>
                <w:rFonts w:asciiTheme="majorHAnsi" w:hAnsiTheme="majorHAnsi" w:cstheme="majorHAnsi"/>
                <w:b/>
                <w:bCs/>
                <w:color w:val="000000" w:themeColor="text1"/>
                <w:sz w:val="16"/>
                <w:szCs w:val="16"/>
                <w:lang w:val="en-US" w:eastAsia="en-US"/>
              </w:rPr>
              <w:t xml:space="preserve">To Rs </w:t>
            </w:r>
            <w:r w:rsidR="0075798D" w:rsidRPr="000944F2">
              <w:rPr>
                <w:rFonts w:asciiTheme="majorHAnsi" w:hAnsiTheme="majorHAnsi" w:cstheme="majorHAnsi"/>
                <w:color w:val="000000" w:themeColor="text1"/>
                <w:sz w:val="16"/>
                <w:szCs w:val="16"/>
                <w:lang w:val="en-US" w:eastAsia="en-US"/>
              </w:rPr>
              <w:t>CTC (Max)</w:t>
            </w:r>
          </w:p>
          <w:p w14:paraId="10C7C172" w14:textId="5A54DF72"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DAACE4A" w14:textId="3B5F7202" w:rsidR="0075798D" w:rsidRDefault="00137334"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0944F2">
              <w:rPr>
                <w:rFonts w:asciiTheme="majorHAnsi" w:hAnsiTheme="majorHAnsi" w:cstheme="majorHAnsi"/>
                <w:b/>
                <w:bCs/>
                <w:color w:val="000000" w:themeColor="text1"/>
                <w:sz w:val="16"/>
                <w:szCs w:val="16"/>
                <w:lang w:val="en-US" w:eastAsia="en-US"/>
              </w:rPr>
              <w:t xml:space="preserve">Current </w:t>
            </w:r>
            <w:r w:rsidR="00630249" w:rsidRPr="000944F2">
              <w:rPr>
                <w:rFonts w:asciiTheme="majorHAnsi" w:hAnsiTheme="majorHAnsi" w:cstheme="majorHAnsi"/>
                <w:b/>
                <w:bCs/>
                <w:color w:val="000000" w:themeColor="text1"/>
                <w:sz w:val="16"/>
                <w:szCs w:val="16"/>
                <w:lang w:val="en-US" w:eastAsia="en-US"/>
              </w:rPr>
              <w:t>Location:</w:t>
            </w:r>
            <w:r>
              <w:rPr>
                <w:rFonts w:asciiTheme="majorHAnsi" w:hAnsiTheme="majorHAnsi" w:cstheme="majorHAnsi"/>
                <w:color w:val="000000" w:themeColor="text1"/>
                <w:sz w:val="16"/>
                <w:szCs w:val="16"/>
                <w:lang w:val="en-US" w:eastAsia="en-US"/>
              </w:rPr>
              <w:t xml:space="preserve"> </w:t>
            </w:r>
            <w:r w:rsidR="0075798D">
              <w:rPr>
                <w:rFonts w:asciiTheme="majorHAnsi" w:hAnsiTheme="majorHAnsi" w:cstheme="majorHAnsi"/>
                <w:color w:val="000000" w:themeColor="text1"/>
                <w:sz w:val="16"/>
                <w:szCs w:val="16"/>
                <w:lang w:val="en-US" w:eastAsia="en-US"/>
              </w:rPr>
              <w:t>Current Location</w:t>
            </w:r>
          </w:p>
          <w:p w14:paraId="7CB8E79D" w14:textId="77777777"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50CF8A0" w14:textId="0617F74F" w:rsidR="0075798D" w:rsidRDefault="00137334"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0944F2">
              <w:rPr>
                <w:rFonts w:asciiTheme="majorHAnsi" w:hAnsiTheme="majorHAnsi" w:cstheme="majorHAnsi"/>
                <w:b/>
                <w:bCs/>
                <w:color w:val="000000" w:themeColor="text1"/>
                <w:sz w:val="16"/>
                <w:szCs w:val="16"/>
                <w:lang w:val="en-US" w:eastAsia="en-US"/>
              </w:rPr>
              <w:t xml:space="preserve">Preferred </w:t>
            </w:r>
            <w:r w:rsidR="00630249" w:rsidRPr="000944F2">
              <w:rPr>
                <w:rFonts w:asciiTheme="majorHAnsi" w:hAnsiTheme="majorHAnsi" w:cstheme="majorHAnsi"/>
                <w:b/>
                <w:bCs/>
                <w:color w:val="000000" w:themeColor="text1"/>
                <w:sz w:val="16"/>
                <w:szCs w:val="16"/>
                <w:lang w:val="en-US" w:eastAsia="en-US"/>
              </w:rPr>
              <w:t>Location:</w:t>
            </w:r>
            <w:r>
              <w:rPr>
                <w:rFonts w:asciiTheme="majorHAnsi" w:hAnsiTheme="majorHAnsi" w:cstheme="majorHAnsi"/>
                <w:color w:val="000000" w:themeColor="text1"/>
                <w:sz w:val="16"/>
                <w:szCs w:val="16"/>
                <w:lang w:val="en-US" w:eastAsia="en-US"/>
              </w:rPr>
              <w:t xml:space="preserve"> </w:t>
            </w:r>
            <w:r w:rsidR="0075798D">
              <w:rPr>
                <w:rFonts w:asciiTheme="majorHAnsi" w:hAnsiTheme="majorHAnsi" w:cstheme="majorHAnsi"/>
                <w:color w:val="000000" w:themeColor="text1"/>
                <w:sz w:val="16"/>
                <w:szCs w:val="16"/>
                <w:lang w:val="en-US" w:eastAsia="en-US"/>
              </w:rPr>
              <w:t>Preferred Location</w:t>
            </w:r>
          </w:p>
          <w:p w14:paraId="35E53D2C" w14:textId="77777777"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374DD512" w14:textId="3FF3EF54"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C31308D" w14:textId="77777777"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B7D39CA" w14:textId="18282C65" w:rsidR="00803540" w:rsidRPr="00096735" w:rsidRDefault="00803540"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A70B14" w:rsidRPr="006F7F68" w14:paraId="171A0353"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630A218B" w14:textId="17826BE7" w:rsidR="00A70B14" w:rsidRDefault="00B06F70" w:rsidP="001972C1">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5</w:t>
            </w:r>
          </w:p>
        </w:tc>
        <w:tc>
          <w:tcPr>
            <w:tcW w:w="6570" w:type="dxa"/>
            <w:shd w:val="clear" w:color="auto" w:fill="auto"/>
          </w:tcPr>
          <w:p w14:paraId="59AA1806" w14:textId="0BBFA4E4" w:rsidR="00241F5F" w:rsidRDefault="00241F5F" w:rsidP="00096735">
            <w:pPr>
              <w:cnfStyle w:val="000000000000" w:firstRow="0" w:lastRow="0" w:firstColumn="0" w:lastColumn="0" w:oddVBand="0" w:evenVBand="0" w:oddHBand="0" w:evenHBand="0" w:firstRowFirstColumn="0" w:firstRowLastColumn="0" w:lastRowFirstColumn="0" w:lastRowLastColumn="0"/>
              <w:rPr>
                <w:noProof/>
              </w:rPr>
            </w:pPr>
            <w:r>
              <w:rPr>
                <w:noProof/>
              </w:rPr>
              <w:t>Enter the ” Employer” and ”Industry” as shown in screenshot below.</w:t>
            </w:r>
          </w:p>
          <w:p w14:paraId="16B5CDA8" w14:textId="432E1360" w:rsidR="00A70B14" w:rsidRDefault="00A70B14" w:rsidP="0009673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0DF0728" wp14:editId="1722779B">
                  <wp:extent cx="4025900" cy="2587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5900" cy="2587625"/>
                          </a:xfrm>
                          <a:prstGeom prst="rect">
                            <a:avLst/>
                          </a:prstGeom>
                        </pic:spPr>
                      </pic:pic>
                    </a:graphicData>
                  </a:graphic>
                </wp:inline>
              </w:drawing>
            </w:r>
          </w:p>
        </w:tc>
        <w:tc>
          <w:tcPr>
            <w:tcW w:w="1800" w:type="dxa"/>
            <w:shd w:val="clear" w:color="auto" w:fill="auto"/>
          </w:tcPr>
          <w:p w14:paraId="590386A3" w14:textId="557E4611"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Employer</w:t>
            </w:r>
            <w:r w:rsidR="00137334" w:rsidRPr="00137334">
              <w:rPr>
                <w:rFonts w:asciiTheme="majorHAnsi" w:hAnsiTheme="majorHAnsi" w:cstheme="majorHAnsi"/>
                <w:b/>
                <w:bCs/>
                <w:color w:val="000000" w:themeColor="text1"/>
                <w:sz w:val="16"/>
                <w:szCs w:val="16"/>
                <w:lang w:val="en-US" w:eastAsia="en-US"/>
              </w:rPr>
              <w:t>:</w:t>
            </w:r>
            <w:r w:rsidR="00137334">
              <w:rPr>
                <w:rFonts w:asciiTheme="majorHAnsi" w:hAnsiTheme="majorHAnsi" w:cstheme="majorHAnsi"/>
                <w:color w:val="000000" w:themeColor="text1"/>
                <w:sz w:val="16"/>
                <w:szCs w:val="16"/>
                <w:lang w:val="en-US" w:eastAsia="en-US"/>
              </w:rPr>
              <w:t xml:space="preserve"> Current Employer</w:t>
            </w:r>
          </w:p>
          <w:p w14:paraId="7750EF35" w14:textId="77777777"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6F5B5D8" w14:textId="6852EEB0"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Industry</w:t>
            </w:r>
            <w:r w:rsidR="00137334" w:rsidRPr="00137334">
              <w:rPr>
                <w:rFonts w:asciiTheme="majorHAnsi" w:hAnsiTheme="majorHAnsi" w:cstheme="majorHAnsi"/>
                <w:b/>
                <w:bCs/>
                <w:color w:val="000000" w:themeColor="text1"/>
                <w:sz w:val="16"/>
                <w:szCs w:val="16"/>
                <w:lang w:val="en-US" w:eastAsia="en-US"/>
              </w:rPr>
              <w:t>:</w:t>
            </w:r>
            <w:r w:rsidR="00137334">
              <w:rPr>
                <w:rFonts w:asciiTheme="majorHAnsi" w:hAnsiTheme="majorHAnsi" w:cstheme="majorHAnsi"/>
                <w:color w:val="000000" w:themeColor="text1"/>
                <w:sz w:val="16"/>
                <w:szCs w:val="16"/>
                <w:lang w:val="en-US" w:eastAsia="en-US"/>
              </w:rPr>
              <w:t xml:space="preserve"> Industry</w:t>
            </w:r>
          </w:p>
          <w:p w14:paraId="579F58AF" w14:textId="77777777" w:rsidR="00A70B14" w:rsidRDefault="00A70B14"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A70B14" w:rsidRPr="006F7F68" w14:paraId="30B0D8CC"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032C761A" w14:textId="01722FB9" w:rsidR="00A70B14" w:rsidRDefault="00B06F70" w:rsidP="001972C1">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lastRenderedPageBreak/>
              <w:t>6</w:t>
            </w:r>
          </w:p>
        </w:tc>
        <w:tc>
          <w:tcPr>
            <w:tcW w:w="6570" w:type="dxa"/>
            <w:shd w:val="clear" w:color="auto" w:fill="auto"/>
          </w:tcPr>
          <w:p w14:paraId="011AB1F6" w14:textId="49E50A00" w:rsidR="00241F5F" w:rsidRDefault="00241F5F" w:rsidP="00096735">
            <w:pPr>
              <w:cnfStyle w:val="000000000000" w:firstRow="0" w:lastRow="0" w:firstColumn="0" w:lastColumn="0" w:oddVBand="0" w:evenVBand="0" w:oddHBand="0" w:evenHBand="0" w:firstRowFirstColumn="0" w:firstRowLastColumn="0" w:lastRowFirstColumn="0" w:lastRowLastColumn="0"/>
              <w:rPr>
                <w:noProof/>
              </w:rPr>
            </w:pPr>
            <w:r>
              <w:rPr>
                <w:noProof/>
              </w:rPr>
              <w:t>Enter the ”Diversity” Details in Additional details as shown in screenshot below.</w:t>
            </w:r>
          </w:p>
          <w:p w14:paraId="5BBB7053" w14:textId="52256EDB" w:rsidR="00A70B14" w:rsidRDefault="00A70B14" w:rsidP="0009673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E8183E0" wp14:editId="59AD0762">
                  <wp:extent cx="4025900" cy="19005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5900" cy="1900555"/>
                          </a:xfrm>
                          <a:prstGeom prst="rect">
                            <a:avLst/>
                          </a:prstGeom>
                        </pic:spPr>
                      </pic:pic>
                    </a:graphicData>
                  </a:graphic>
                </wp:inline>
              </w:drawing>
            </w:r>
          </w:p>
        </w:tc>
        <w:tc>
          <w:tcPr>
            <w:tcW w:w="1800" w:type="dxa"/>
            <w:shd w:val="clear" w:color="auto" w:fill="auto"/>
          </w:tcPr>
          <w:p w14:paraId="0B7E8523" w14:textId="1E6E1408" w:rsidR="0075798D" w:rsidRDefault="00137334"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Diversity:</w:t>
            </w:r>
            <w:r>
              <w:rPr>
                <w:rFonts w:asciiTheme="majorHAnsi" w:hAnsiTheme="majorHAnsi" w:cstheme="majorHAnsi"/>
                <w:color w:val="000000" w:themeColor="text1"/>
                <w:sz w:val="16"/>
                <w:szCs w:val="16"/>
                <w:lang w:val="en-US" w:eastAsia="en-US"/>
              </w:rPr>
              <w:t xml:space="preserve"> </w:t>
            </w:r>
            <w:r w:rsidR="0075798D">
              <w:rPr>
                <w:rFonts w:asciiTheme="majorHAnsi" w:hAnsiTheme="majorHAnsi" w:cstheme="majorHAnsi"/>
                <w:color w:val="000000" w:themeColor="text1"/>
                <w:sz w:val="16"/>
                <w:szCs w:val="16"/>
                <w:lang w:val="en-US" w:eastAsia="en-US"/>
              </w:rPr>
              <w:t>Gender</w:t>
            </w:r>
          </w:p>
          <w:p w14:paraId="40D118CA" w14:textId="77777777" w:rsidR="00A70B14" w:rsidRPr="0075798D" w:rsidRDefault="00A70B14"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pPr>
          </w:p>
        </w:tc>
      </w:tr>
      <w:tr w:rsidR="00A70B14" w:rsidRPr="006F7F68" w14:paraId="1270DB23"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14F6242B" w14:textId="149D8588" w:rsidR="00A70B14" w:rsidRDefault="00B06F70" w:rsidP="001972C1">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7</w:t>
            </w:r>
          </w:p>
        </w:tc>
        <w:tc>
          <w:tcPr>
            <w:tcW w:w="6570" w:type="dxa"/>
            <w:shd w:val="clear" w:color="auto" w:fill="auto"/>
          </w:tcPr>
          <w:p w14:paraId="6B02703D" w14:textId="4C599639" w:rsidR="00241F5F" w:rsidRDefault="00241F5F" w:rsidP="00096735">
            <w:pPr>
              <w:cnfStyle w:val="000000000000" w:firstRow="0" w:lastRow="0" w:firstColumn="0" w:lastColumn="0" w:oddVBand="0" w:evenVBand="0" w:oddHBand="0" w:evenHBand="0" w:firstRowFirstColumn="0" w:firstRowLastColumn="0" w:lastRowFirstColumn="0" w:lastRowLastColumn="0"/>
              <w:rPr>
                <w:noProof/>
              </w:rPr>
            </w:pPr>
            <w:r>
              <w:rPr>
                <w:noProof/>
              </w:rPr>
              <w:t>Enter the Education details as shown in screenshot below.</w:t>
            </w:r>
          </w:p>
          <w:p w14:paraId="41D640E4" w14:textId="72BD80C8" w:rsidR="00A70B14" w:rsidRDefault="00A70B14" w:rsidP="0009673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480F797" wp14:editId="02A718ED">
                  <wp:extent cx="4025900" cy="18580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5900" cy="1858010"/>
                          </a:xfrm>
                          <a:prstGeom prst="rect">
                            <a:avLst/>
                          </a:prstGeom>
                        </pic:spPr>
                      </pic:pic>
                    </a:graphicData>
                  </a:graphic>
                </wp:inline>
              </w:drawing>
            </w:r>
          </w:p>
        </w:tc>
        <w:tc>
          <w:tcPr>
            <w:tcW w:w="1800" w:type="dxa"/>
            <w:shd w:val="clear" w:color="auto" w:fill="auto"/>
          </w:tcPr>
          <w:p w14:paraId="15161AC5" w14:textId="6BA802D5"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Education &gt; </w:t>
            </w:r>
          </w:p>
          <w:p w14:paraId="27818763" w14:textId="445C1653"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Specific UG Qualification</w:t>
            </w:r>
          </w:p>
          <w:p w14:paraId="1BD157CE" w14:textId="47A9EB2F" w:rsidR="0075798D" w:rsidRDefault="00137334"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Education:</w:t>
            </w:r>
            <w:r>
              <w:rPr>
                <w:rFonts w:asciiTheme="majorHAnsi" w:hAnsiTheme="majorHAnsi" w:cstheme="majorHAnsi"/>
                <w:color w:val="000000" w:themeColor="text1"/>
                <w:sz w:val="16"/>
                <w:szCs w:val="16"/>
                <w:lang w:val="en-US" w:eastAsia="en-US"/>
              </w:rPr>
              <w:t xml:space="preserve"> Education</w:t>
            </w:r>
          </w:p>
          <w:p w14:paraId="0C0DC0ED" w14:textId="704FC381"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Education Type</w:t>
            </w:r>
            <w:r w:rsidR="00137334" w:rsidRPr="00137334">
              <w:rPr>
                <w:rFonts w:asciiTheme="majorHAnsi" w:hAnsiTheme="majorHAnsi" w:cstheme="majorHAnsi"/>
                <w:b/>
                <w:bCs/>
                <w:color w:val="000000" w:themeColor="text1"/>
                <w:sz w:val="16"/>
                <w:szCs w:val="16"/>
                <w:lang w:val="en-US" w:eastAsia="en-US"/>
              </w:rPr>
              <w:t>:</w:t>
            </w:r>
            <w:r w:rsidR="00137334">
              <w:rPr>
                <w:rFonts w:asciiTheme="majorHAnsi" w:hAnsiTheme="majorHAnsi" w:cstheme="majorHAnsi"/>
                <w:color w:val="000000" w:themeColor="text1"/>
                <w:sz w:val="16"/>
                <w:szCs w:val="16"/>
                <w:lang w:val="en-US" w:eastAsia="en-US"/>
              </w:rPr>
              <w:t xml:space="preserve"> Full - Time</w:t>
            </w:r>
          </w:p>
          <w:p w14:paraId="5384384E" w14:textId="7AAB4242" w:rsidR="0075798D" w:rsidRDefault="0075798D"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A70B14" w:rsidRPr="006F7F68" w14:paraId="7EA7A23F"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4AEC4375" w14:textId="7A186428" w:rsidR="00A70B14" w:rsidRDefault="00B06F70" w:rsidP="001972C1">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8</w:t>
            </w:r>
          </w:p>
        </w:tc>
        <w:tc>
          <w:tcPr>
            <w:tcW w:w="6570" w:type="dxa"/>
            <w:shd w:val="clear" w:color="auto" w:fill="auto"/>
          </w:tcPr>
          <w:p w14:paraId="202FB6E3" w14:textId="59825747" w:rsidR="00241F5F" w:rsidRDefault="00241F5F" w:rsidP="00096735">
            <w:pPr>
              <w:cnfStyle w:val="000000000000" w:firstRow="0" w:lastRow="0" w:firstColumn="0" w:lastColumn="0" w:oddVBand="0" w:evenVBand="0" w:oddHBand="0" w:evenHBand="0" w:firstRowFirstColumn="0" w:firstRowLastColumn="0" w:lastRowFirstColumn="0" w:lastRowLastColumn="0"/>
              <w:rPr>
                <w:noProof/>
              </w:rPr>
            </w:pPr>
            <w:r>
              <w:rPr>
                <w:noProof/>
              </w:rPr>
              <w:t>Enter the detaisl of ”Activity” as shown in screenshot below.</w:t>
            </w:r>
          </w:p>
          <w:p w14:paraId="64E4B718" w14:textId="23E4EB9D" w:rsidR="00A70B14" w:rsidRDefault="00AE7682" w:rsidP="00096735">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542989" wp14:editId="5D108EBF">
                  <wp:extent cx="3981450" cy="5218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2845" cy="532528"/>
                          </a:xfrm>
                          <a:prstGeom prst="rect">
                            <a:avLst/>
                          </a:prstGeom>
                        </pic:spPr>
                      </pic:pic>
                    </a:graphicData>
                  </a:graphic>
                </wp:inline>
              </w:drawing>
            </w:r>
          </w:p>
        </w:tc>
        <w:tc>
          <w:tcPr>
            <w:tcW w:w="1800" w:type="dxa"/>
            <w:shd w:val="clear" w:color="auto" w:fill="auto"/>
          </w:tcPr>
          <w:p w14:paraId="4F78C9EC" w14:textId="40CA7B78" w:rsidR="0075798D" w:rsidRPr="008D27B0"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 xml:space="preserve">Active </w:t>
            </w:r>
            <w:r w:rsidR="00630249" w:rsidRPr="00137334">
              <w:rPr>
                <w:rFonts w:asciiTheme="majorHAnsi" w:hAnsiTheme="majorHAnsi" w:cstheme="majorHAnsi"/>
                <w:b/>
                <w:bCs/>
                <w:color w:val="000000" w:themeColor="text1"/>
                <w:sz w:val="16"/>
                <w:szCs w:val="16"/>
                <w:lang w:val="en-US" w:eastAsia="en-US"/>
              </w:rPr>
              <w:t>In</w:t>
            </w:r>
            <w:r w:rsidR="00630249">
              <w:rPr>
                <w:rFonts w:asciiTheme="majorHAnsi" w:hAnsiTheme="majorHAnsi" w:cstheme="majorHAnsi"/>
                <w:b/>
                <w:bCs/>
                <w:color w:val="000000" w:themeColor="text1"/>
                <w:sz w:val="16"/>
                <w:szCs w:val="16"/>
                <w:lang w:val="en-US" w:eastAsia="en-US"/>
              </w:rPr>
              <w:t>:</w:t>
            </w:r>
            <w:r w:rsidR="008D27B0">
              <w:rPr>
                <w:rFonts w:asciiTheme="majorHAnsi" w:hAnsiTheme="majorHAnsi" w:cstheme="majorHAnsi"/>
                <w:b/>
                <w:bCs/>
                <w:color w:val="000000" w:themeColor="text1"/>
                <w:sz w:val="16"/>
                <w:szCs w:val="16"/>
                <w:lang w:val="en-US" w:eastAsia="en-US"/>
              </w:rPr>
              <w:t xml:space="preserve"> </w:t>
            </w:r>
            <w:r w:rsidR="008D27B0">
              <w:rPr>
                <w:rFonts w:asciiTheme="majorHAnsi" w:hAnsiTheme="majorHAnsi" w:cstheme="majorHAnsi"/>
                <w:color w:val="000000" w:themeColor="text1"/>
                <w:sz w:val="16"/>
                <w:szCs w:val="16"/>
                <w:lang w:val="en-US" w:eastAsia="en-US"/>
              </w:rPr>
              <w:t>Active In</w:t>
            </w:r>
          </w:p>
          <w:p w14:paraId="3550FA85" w14:textId="77777777" w:rsidR="00A70B14" w:rsidRDefault="00A70B14"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096735" w:rsidRPr="006F7F68" w14:paraId="2570D612"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159C680B" w14:textId="3D381E18" w:rsidR="00096735" w:rsidRPr="00096735" w:rsidRDefault="00B06F70" w:rsidP="001972C1">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9</w:t>
            </w:r>
          </w:p>
        </w:tc>
        <w:tc>
          <w:tcPr>
            <w:tcW w:w="6570" w:type="dxa"/>
            <w:shd w:val="clear" w:color="auto" w:fill="auto"/>
          </w:tcPr>
          <w:p w14:paraId="6EE8BDBB" w14:textId="2B51F052" w:rsidR="00096735" w:rsidRPr="00096735" w:rsidRDefault="009136F3"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After filling all the relevent information from Requirement tracker click on ”Search”</w:t>
            </w:r>
            <w:r w:rsidR="00096735" w:rsidRPr="00096735">
              <w:rPr>
                <w:rFonts w:asciiTheme="majorHAnsi" w:hAnsiTheme="majorHAnsi" w:cstheme="majorHAnsi"/>
                <w:sz w:val="16"/>
                <w:szCs w:val="16"/>
              </w:rPr>
              <w:t xml:space="preserve">   </w:t>
            </w:r>
          </w:p>
          <w:p w14:paraId="71C39D73" w14:textId="77777777" w:rsidR="00096735" w:rsidRPr="00096735" w:rsidRDefault="00096735"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noProof/>
                <w:sz w:val="16"/>
                <w:szCs w:val="16"/>
                <w:lang w:val="en-US"/>
              </w:rPr>
              <w:drawing>
                <wp:inline distT="0" distB="0" distL="0" distR="0" wp14:anchorId="51FC281A" wp14:editId="5F2A4E02">
                  <wp:extent cx="3848668" cy="9000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2022" cy="907878"/>
                          </a:xfrm>
                          <a:prstGeom prst="rect">
                            <a:avLst/>
                          </a:prstGeom>
                        </pic:spPr>
                      </pic:pic>
                    </a:graphicData>
                  </a:graphic>
                </wp:inline>
              </w:drawing>
            </w:r>
          </w:p>
          <w:p w14:paraId="2C502991" w14:textId="3E27D194" w:rsidR="00096735" w:rsidRPr="00096735" w:rsidRDefault="00096735" w:rsidP="009136F3">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After clicking on search button we get all profiles</w:t>
            </w:r>
            <w:r w:rsidR="009136F3">
              <w:rPr>
                <w:rFonts w:asciiTheme="majorHAnsi" w:hAnsiTheme="majorHAnsi" w:cstheme="majorHAnsi"/>
                <w:sz w:val="16"/>
                <w:szCs w:val="16"/>
              </w:rPr>
              <w:t>.</w:t>
            </w:r>
          </w:p>
        </w:tc>
        <w:tc>
          <w:tcPr>
            <w:tcW w:w="1800" w:type="dxa"/>
            <w:shd w:val="clear" w:color="auto" w:fill="auto"/>
          </w:tcPr>
          <w:p w14:paraId="2ED1D0A4" w14:textId="06A75DE0" w:rsidR="0075798D" w:rsidRDefault="0075798D" w:rsidP="0075798D">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Notice Period</w:t>
            </w:r>
            <w:r w:rsidR="00137334" w:rsidRPr="00137334">
              <w:rPr>
                <w:rFonts w:asciiTheme="majorHAnsi" w:hAnsiTheme="majorHAnsi" w:cstheme="majorHAnsi"/>
                <w:b/>
                <w:bCs/>
                <w:color w:val="000000" w:themeColor="text1"/>
                <w:sz w:val="16"/>
                <w:szCs w:val="16"/>
                <w:lang w:val="en-US" w:eastAsia="en-US"/>
              </w:rPr>
              <w:t>:</w:t>
            </w:r>
            <w:r w:rsidR="00137334">
              <w:rPr>
                <w:rFonts w:asciiTheme="majorHAnsi" w:hAnsiTheme="majorHAnsi" w:cstheme="majorHAnsi"/>
                <w:color w:val="000000" w:themeColor="text1"/>
                <w:sz w:val="16"/>
                <w:szCs w:val="16"/>
                <w:lang w:val="en-US" w:eastAsia="en-US"/>
              </w:rPr>
              <w:t xml:space="preserve"> Notice Period</w:t>
            </w:r>
          </w:p>
          <w:p w14:paraId="1A5762AA" w14:textId="77777777" w:rsidR="00096735" w:rsidRPr="00096735" w:rsidRDefault="00096735"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9136F3" w:rsidRPr="006F7F68" w14:paraId="27188726"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781A1010" w14:textId="7082B5F2" w:rsidR="009136F3" w:rsidRDefault="00B06F70" w:rsidP="00AD3B6C">
            <w:pPr>
              <w:pStyle w:val="Ov4nr"/>
              <w:numPr>
                <w:ilvl w:val="0"/>
                <w:numId w:val="0"/>
              </w:numPr>
              <w:spacing w:before="120"/>
              <w:ind w:left="648" w:right="115" w:hanging="648"/>
              <w:jc w:val="right"/>
              <w:rPr>
                <w:rFonts w:asciiTheme="majorHAnsi" w:hAnsiTheme="majorHAnsi" w:cstheme="majorHAnsi"/>
                <w:sz w:val="16"/>
                <w:szCs w:val="16"/>
                <w:lang w:val="en-US"/>
              </w:rPr>
            </w:pPr>
            <w:r>
              <w:rPr>
                <w:rFonts w:asciiTheme="majorHAnsi" w:hAnsiTheme="majorHAnsi" w:cstheme="majorHAnsi"/>
                <w:sz w:val="16"/>
                <w:szCs w:val="16"/>
                <w:lang w:val="en-US"/>
              </w:rPr>
              <w:t>10</w:t>
            </w:r>
          </w:p>
        </w:tc>
        <w:tc>
          <w:tcPr>
            <w:tcW w:w="6570" w:type="dxa"/>
            <w:shd w:val="clear" w:color="auto" w:fill="auto"/>
          </w:tcPr>
          <w:p w14:paraId="1AE728E8" w14:textId="37286E55" w:rsidR="009136F3" w:rsidRPr="00096735" w:rsidRDefault="009136F3"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16"/>
                <w:szCs w:val="16"/>
              </w:rPr>
            </w:pPr>
            <w:r>
              <w:rPr>
                <w:rFonts w:asciiTheme="majorHAnsi" w:hAnsiTheme="majorHAnsi" w:cstheme="majorHAnsi"/>
                <w:noProof/>
                <w:sz w:val="16"/>
                <w:szCs w:val="16"/>
              </w:rPr>
              <w:t>Check if the profile has already been downloaded or not. Check based on name on Resume.</w:t>
            </w:r>
          </w:p>
        </w:tc>
        <w:tc>
          <w:tcPr>
            <w:tcW w:w="1800" w:type="dxa"/>
            <w:shd w:val="clear" w:color="auto" w:fill="auto"/>
          </w:tcPr>
          <w:p w14:paraId="3118FFC2" w14:textId="67FCA872" w:rsidR="009136F3" w:rsidRPr="00096735" w:rsidRDefault="009136F3"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Bot will match the name of candidate in database to make sure that user has not already downloaded the resume.</w:t>
            </w:r>
          </w:p>
        </w:tc>
      </w:tr>
      <w:tr w:rsidR="00096735" w:rsidRPr="006F7F68" w14:paraId="086C9F7A"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57798D9D" w14:textId="5E427B9C" w:rsidR="00096735" w:rsidRPr="00096735" w:rsidRDefault="00AD3B6C" w:rsidP="00AD3B6C">
            <w:pPr>
              <w:pStyle w:val="Ov4nr"/>
              <w:numPr>
                <w:ilvl w:val="0"/>
                <w:numId w:val="0"/>
              </w:numPr>
              <w:spacing w:before="120"/>
              <w:ind w:left="648" w:right="115" w:hanging="648"/>
              <w:rPr>
                <w:rFonts w:asciiTheme="majorHAnsi" w:hAnsiTheme="majorHAnsi" w:cstheme="majorHAnsi"/>
                <w:bCs w:val="0"/>
                <w:sz w:val="16"/>
                <w:szCs w:val="16"/>
                <w:lang w:val="en-US"/>
              </w:rPr>
            </w:pPr>
            <w:r>
              <w:rPr>
                <w:rFonts w:asciiTheme="majorHAnsi" w:hAnsiTheme="majorHAnsi" w:cstheme="majorHAnsi"/>
                <w:bCs w:val="0"/>
                <w:sz w:val="16"/>
                <w:szCs w:val="16"/>
                <w:lang w:val="en-US"/>
              </w:rPr>
              <w:lastRenderedPageBreak/>
              <w:t>11</w:t>
            </w:r>
          </w:p>
        </w:tc>
        <w:tc>
          <w:tcPr>
            <w:tcW w:w="6570" w:type="dxa"/>
            <w:shd w:val="clear" w:color="auto" w:fill="auto"/>
          </w:tcPr>
          <w:p w14:paraId="25E15432" w14:textId="77777777" w:rsidR="00096735" w:rsidRPr="00096735" w:rsidRDefault="00096735"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16"/>
                <w:szCs w:val="16"/>
              </w:rPr>
            </w:pPr>
            <w:r w:rsidRPr="00096735">
              <w:rPr>
                <w:rFonts w:asciiTheme="majorHAnsi" w:hAnsiTheme="majorHAnsi" w:cstheme="majorHAnsi"/>
                <w:noProof/>
                <w:sz w:val="16"/>
                <w:szCs w:val="16"/>
                <w:lang w:val="en-US"/>
              </w:rPr>
              <w:drawing>
                <wp:inline distT="0" distB="0" distL="0" distR="0" wp14:anchorId="3947FCDE" wp14:editId="4D3135E5">
                  <wp:extent cx="3998794" cy="2071170"/>
                  <wp:effectExtent l="0" t="0" r="190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1479" cy="2077740"/>
                          </a:xfrm>
                          <a:prstGeom prst="rect">
                            <a:avLst/>
                          </a:prstGeom>
                        </pic:spPr>
                      </pic:pic>
                    </a:graphicData>
                  </a:graphic>
                </wp:inline>
              </w:drawing>
            </w:r>
          </w:p>
          <w:p w14:paraId="5067CD9E" w14:textId="77777777" w:rsidR="00096735" w:rsidRPr="00096735" w:rsidRDefault="00096735"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16"/>
                <w:szCs w:val="16"/>
              </w:rPr>
            </w:pPr>
            <w:r w:rsidRPr="00096735">
              <w:rPr>
                <w:rFonts w:asciiTheme="majorHAnsi" w:hAnsiTheme="majorHAnsi" w:cstheme="majorHAnsi"/>
                <w:noProof/>
                <w:sz w:val="16"/>
                <w:szCs w:val="16"/>
              </w:rPr>
              <w:t>After that we need to click on candiate name which will full details along with CV as well.</w:t>
            </w:r>
          </w:p>
          <w:p w14:paraId="6D3AA0EA" w14:textId="77777777" w:rsidR="00096735" w:rsidRPr="00096735" w:rsidRDefault="00096735"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7D3C2BE3" w14:textId="77777777" w:rsidR="00096735" w:rsidRPr="00096735" w:rsidRDefault="00096735"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096735" w:rsidRPr="006F7F68" w14:paraId="4B1505FD" w14:textId="77777777" w:rsidTr="001972C1">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19DCEDEB" w14:textId="4F02F150" w:rsidR="00096735" w:rsidRPr="00096735" w:rsidRDefault="00AD3B6C" w:rsidP="00AD3B6C">
            <w:pPr>
              <w:pStyle w:val="Ov4nr"/>
              <w:numPr>
                <w:ilvl w:val="0"/>
                <w:numId w:val="0"/>
              </w:numPr>
              <w:spacing w:before="120"/>
              <w:ind w:left="648" w:right="115" w:hanging="648"/>
              <w:rPr>
                <w:rFonts w:asciiTheme="majorHAnsi" w:hAnsiTheme="majorHAnsi" w:cstheme="majorHAnsi"/>
                <w:bCs w:val="0"/>
                <w:sz w:val="16"/>
                <w:szCs w:val="16"/>
                <w:lang w:val="en-US"/>
              </w:rPr>
            </w:pPr>
            <w:r>
              <w:rPr>
                <w:rFonts w:asciiTheme="majorHAnsi" w:hAnsiTheme="majorHAnsi" w:cstheme="majorHAnsi"/>
                <w:bCs w:val="0"/>
                <w:sz w:val="16"/>
                <w:szCs w:val="16"/>
                <w:lang w:val="en-US"/>
              </w:rPr>
              <w:t xml:space="preserve">  12</w:t>
            </w:r>
          </w:p>
        </w:tc>
        <w:tc>
          <w:tcPr>
            <w:tcW w:w="6570" w:type="dxa"/>
            <w:shd w:val="clear" w:color="auto" w:fill="auto"/>
          </w:tcPr>
          <w:p w14:paraId="484D1FA8" w14:textId="77777777" w:rsidR="00096735" w:rsidRPr="00096735" w:rsidRDefault="00096735"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16"/>
                <w:szCs w:val="16"/>
              </w:rPr>
            </w:pPr>
          </w:p>
          <w:p w14:paraId="51C4417B" w14:textId="77777777" w:rsidR="00096735" w:rsidRPr="00096735" w:rsidRDefault="00096735"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noProof/>
                <w:sz w:val="16"/>
                <w:szCs w:val="16"/>
                <w:lang w:val="en-US"/>
              </w:rPr>
              <w:drawing>
                <wp:inline distT="0" distB="0" distL="0" distR="0" wp14:anchorId="2EC6A86D" wp14:editId="6DE37B5A">
                  <wp:extent cx="3903259" cy="120892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588" cy="1219559"/>
                          </a:xfrm>
                          <a:prstGeom prst="rect">
                            <a:avLst/>
                          </a:prstGeom>
                        </pic:spPr>
                      </pic:pic>
                    </a:graphicData>
                  </a:graphic>
                </wp:inline>
              </w:drawing>
            </w:r>
          </w:p>
          <w:p w14:paraId="4BA022DE" w14:textId="7110DBA1" w:rsidR="00096735" w:rsidRPr="00096735" w:rsidRDefault="00096735" w:rsidP="000967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Click on Download CV which resume will download automatically in specified location.</w:t>
            </w:r>
            <w:r w:rsidRPr="00096735">
              <w:rPr>
                <w:rFonts w:asciiTheme="majorHAnsi" w:hAnsiTheme="majorHAnsi" w:cstheme="majorHAnsi"/>
                <w:sz w:val="16"/>
                <w:szCs w:val="16"/>
              </w:rPr>
              <w:tab/>
            </w:r>
          </w:p>
        </w:tc>
        <w:tc>
          <w:tcPr>
            <w:tcW w:w="1800" w:type="dxa"/>
            <w:shd w:val="clear" w:color="auto" w:fill="auto"/>
          </w:tcPr>
          <w:p w14:paraId="596677F6" w14:textId="77777777" w:rsidR="00096735" w:rsidRPr="00096735" w:rsidRDefault="00096735"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bl>
    <w:p w14:paraId="6779FDBA" w14:textId="4E07BF42" w:rsidR="0047034C" w:rsidRDefault="0047034C" w:rsidP="004B653A">
      <w:pPr>
        <w:pStyle w:val="Brdtekst1"/>
        <w:rPr>
          <w:rFonts w:ascii="Calibri" w:hAnsi="Calibri" w:cs="Calibri"/>
          <w:lang w:val="en-US" w:eastAsia="en-US"/>
        </w:rPr>
      </w:pPr>
    </w:p>
    <w:p w14:paraId="1A411607" w14:textId="4DF6D638" w:rsidR="0047034C" w:rsidRDefault="0047034C" w:rsidP="004B653A">
      <w:pPr>
        <w:pStyle w:val="Brdtekst1"/>
        <w:rPr>
          <w:rFonts w:ascii="Calibri" w:hAnsi="Calibri" w:cs="Calibri"/>
          <w:lang w:val="en-US" w:eastAsia="en-US"/>
        </w:rPr>
      </w:pPr>
    </w:p>
    <w:p w14:paraId="3B81AF4B" w14:textId="77777777" w:rsidR="0047034C" w:rsidRPr="0047034C" w:rsidRDefault="0047034C" w:rsidP="0047034C">
      <w:pPr>
        <w:pStyle w:val="Brdtekst1"/>
        <w:rPr>
          <w:rFonts w:ascii="Calibri" w:hAnsi="Calibri" w:cs="Calibri"/>
          <w:b/>
          <w:bCs/>
          <w:u w:val="single"/>
          <w:lang w:val="en-US" w:eastAsia="en-US"/>
        </w:rPr>
      </w:pPr>
    </w:p>
    <w:tbl>
      <w:tblPr>
        <w:tblStyle w:val="GridTable1Light-Accent31"/>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630"/>
        <w:gridCol w:w="6570"/>
        <w:gridCol w:w="1800"/>
      </w:tblGrid>
      <w:tr w:rsidR="004B653A" w:rsidRPr="006F7F68" w14:paraId="04F96D90" w14:textId="77777777" w:rsidTr="0015408F">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9000" w:type="dxa"/>
            <w:gridSpan w:val="3"/>
            <w:shd w:val="clear" w:color="auto" w:fill="FFE600"/>
          </w:tcPr>
          <w:p w14:paraId="2CFEC840" w14:textId="69CD9A43" w:rsidR="004B653A" w:rsidRDefault="004B653A" w:rsidP="0015408F">
            <w:pPr>
              <w:pStyle w:val="Billedtekstoverskrift"/>
              <w:rPr>
                <w:rFonts w:ascii="Calibri" w:hAnsi="Calibri" w:cs="Calibri"/>
                <w:bCs w:val="0"/>
                <w:sz w:val="20"/>
                <w:szCs w:val="20"/>
                <w:lang w:val="en-US"/>
              </w:rPr>
            </w:pPr>
            <w:r w:rsidRPr="006F7F68">
              <w:rPr>
                <w:rFonts w:ascii="Calibri" w:hAnsi="Calibri" w:cs="Calibri"/>
                <w:b/>
                <w:sz w:val="20"/>
                <w:szCs w:val="20"/>
                <w:lang w:val="en-US"/>
              </w:rPr>
              <w:lastRenderedPageBreak/>
              <w:t>Detailed Process</w:t>
            </w:r>
            <w:r w:rsidR="009A01B8" w:rsidRPr="006F7F68">
              <w:rPr>
                <w:rFonts w:ascii="Calibri" w:hAnsi="Calibri" w:cs="Calibri"/>
                <w:b/>
                <w:sz w:val="20"/>
                <w:szCs w:val="20"/>
                <w:lang w:val="en-US"/>
              </w:rPr>
              <w:t xml:space="preserve"> – Sub Process 1 – </w:t>
            </w:r>
            <w:r w:rsidR="0047034C">
              <w:rPr>
                <w:rFonts w:ascii="Calibri" w:hAnsi="Calibri" w:cs="Calibri"/>
                <w:b/>
                <w:sz w:val="20"/>
                <w:szCs w:val="20"/>
                <w:lang w:val="en-US"/>
              </w:rPr>
              <w:t xml:space="preserve">Download Resume from IIM Jos .com – </w:t>
            </w:r>
          </w:p>
          <w:p w14:paraId="5E127403" w14:textId="1D32AB73" w:rsidR="0047034C" w:rsidRPr="0047034C" w:rsidRDefault="006706FF" w:rsidP="0047034C">
            <w:pPr>
              <w:rPr>
                <w:sz w:val="28"/>
                <w:szCs w:val="28"/>
              </w:rPr>
            </w:pPr>
            <w:hyperlink r:id="rId38" w:history="1">
              <w:r w:rsidR="00B60ACF" w:rsidRPr="00FC0760">
                <w:rPr>
                  <w:rStyle w:val="Hyperlink"/>
                  <w:sz w:val="24"/>
                  <w:szCs w:val="24"/>
                </w:rPr>
                <w:t>https://recruit.immjobs.com</w:t>
              </w:r>
            </w:hyperlink>
          </w:p>
        </w:tc>
      </w:tr>
      <w:tr w:rsidR="004B653A" w:rsidRPr="006F7F68" w14:paraId="46E36779" w14:textId="77777777" w:rsidTr="002E21EC">
        <w:trPr>
          <w:trHeight w:val="393"/>
        </w:trPr>
        <w:tc>
          <w:tcPr>
            <w:cnfStyle w:val="001000000000" w:firstRow="0" w:lastRow="0" w:firstColumn="1" w:lastColumn="0" w:oddVBand="0" w:evenVBand="0" w:oddHBand="0" w:evenHBand="0" w:firstRowFirstColumn="0" w:firstRowLastColumn="0" w:lastRowFirstColumn="0" w:lastRowLastColumn="0"/>
            <w:tcW w:w="630" w:type="dxa"/>
            <w:shd w:val="clear" w:color="auto" w:fill="FFE600"/>
          </w:tcPr>
          <w:p w14:paraId="6FECD1F3" w14:textId="77777777" w:rsidR="004B653A" w:rsidRPr="006F7F68" w:rsidRDefault="004B653A" w:rsidP="0015408F">
            <w:pPr>
              <w:pStyle w:val="Billedtekstoverskrift"/>
              <w:rPr>
                <w:rFonts w:ascii="Calibri" w:hAnsi="Calibri" w:cs="Calibri"/>
                <w:b/>
                <w:bCs w:val="0"/>
                <w:sz w:val="20"/>
                <w:szCs w:val="20"/>
                <w:lang w:val="en-US"/>
              </w:rPr>
            </w:pPr>
            <w:r w:rsidRPr="006F7F68">
              <w:rPr>
                <w:rFonts w:ascii="Calibri" w:hAnsi="Calibri" w:cs="Calibri"/>
                <w:b/>
                <w:bCs w:val="0"/>
                <w:sz w:val="20"/>
                <w:szCs w:val="20"/>
                <w:lang w:val="en-US"/>
              </w:rPr>
              <w:t>Step</w:t>
            </w:r>
          </w:p>
        </w:tc>
        <w:tc>
          <w:tcPr>
            <w:tcW w:w="6570" w:type="dxa"/>
            <w:shd w:val="clear" w:color="auto" w:fill="FFE600"/>
          </w:tcPr>
          <w:p w14:paraId="6B3F50A9" w14:textId="77777777" w:rsidR="004B653A" w:rsidRPr="006F7F68" w:rsidRDefault="004B653A" w:rsidP="0015408F">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Details</w:t>
            </w:r>
          </w:p>
        </w:tc>
        <w:tc>
          <w:tcPr>
            <w:tcW w:w="1800" w:type="dxa"/>
            <w:shd w:val="clear" w:color="auto" w:fill="FFE600"/>
          </w:tcPr>
          <w:p w14:paraId="7706471F" w14:textId="77777777" w:rsidR="004B653A" w:rsidRPr="006F7F68" w:rsidRDefault="004B653A" w:rsidP="0015408F">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Comment</w:t>
            </w:r>
          </w:p>
        </w:tc>
      </w:tr>
      <w:tr w:rsidR="004B653A" w:rsidRPr="006F7F68" w14:paraId="5C8A5CD9"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1D056680" w14:textId="04025B80" w:rsidR="004B653A" w:rsidRPr="00096735" w:rsidRDefault="0047034C" w:rsidP="0015408F">
            <w:pPr>
              <w:pStyle w:val="Ov4nr"/>
              <w:numPr>
                <w:ilvl w:val="0"/>
                <w:numId w:val="0"/>
              </w:numPr>
              <w:spacing w:before="120"/>
              <w:ind w:left="284" w:right="115"/>
              <w:rPr>
                <w:rFonts w:asciiTheme="majorHAnsi" w:hAnsiTheme="majorHAnsi" w:cstheme="majorHAnsi"/>
                <w:bCs w:val="0"/>
                <w:sz w:val="16"/>
                <w:szCs w:val="16"/>
                <w:lang w:val="en-US"/>
              </w:rPr>
            </w:pPr>
            <w:r w:rsidRPr="00096735">
              <w:rPr>
                <w:rFonts w:asciiTheme="majorHAnsi" w:hAnsiTheme="majorHAnsi" w:cstheme="majorHAnsi"/>
                <w:bCs w:val="0"/>
                <w:sz w:val="16"/>
                <w:szCs w:val="16"/>
                <w:lang w:val="en-US"/>
              </w:rPr>
              <w:t>1</w:t>
            </w:r>
          </w:p>
        </w:tc>
        <w:tc>
          <w:tcPr>
            <w:tcW w:w="6570" w:type="dxa"/>
            <w:shd w:val="clear" w:color="auto" w:fill="auto"/>
          </w:tcPr>
          <w:p w14:paraId="760497A3" w14:textId="0AF4EFD3" w:rsidR="0047034C" w:rsidRPr="00096735" w:rsidRDefault="0047034C" w:rsidP="00096735">
            <w:pPr>
              <w:tabs>
                <w:tab w:val="clear" w:pos="0"/>
                <w:tab w:val="clear" w:pos="567"/>
                <w:tab w:val="clear" w:pos="8902"/>
              </w:tabs>
              <w:spacing w:after="160" w:line="259" w:lineRule="auto"/>
              <w:contextualSpacing/>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Login to I</w:t>
            </w:r>
            <w:r w:rsidR="00241F5F">
              <w:rPr>
                <w:rFonts w:asciiTheme="majorHAnsi" w:hAnsiTheme="majorHAnsi" w:cstheme="majorHAnsi"/>
                <w:sz w:val="16"/>
                <w:szCs w:val="16"/>
              </w:rPr>
              <w:t>I</w:t>
            </w:r>
            <w:r w:rsidRPr="00096735">
              <w:rPr>
                <w:rFonts w:asciiTheme="majorHAnsi" w:hAnsiTheme="majorHAnsi" w:cstheme="majorHAnsi"/>
                <w:sz w:val="16"/>
                <w:szCs w:val="16"/>
              </w:rPr>
              <w:t>M jobs Portal as a recruit by using above mentioned URL.</w:t>
            </w:r>
          </w:p>
          <w:p w14:paraId="293A3BD5" w14:textId="77777777" w:rsidR="0047034C" w:rsidRPr="00096735" w:rsidRDefault="0047034C" w:rsidP="0047034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p w14:paraId="3A161858" w14:textId="77777777" w:rsidR="0047034C" w:rsidRPr="00096735" w:rsidRDefault="0047034C" w:rsidP="0047034C">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noProof/>
                <w:sz w:val="16"/>
                <w:szCs w:val="16"/>
                <w:lang w:val="en-US"/>
              </w:rPr>
              <w:drawing>
                <wp:inline distT="0" distB="0" distL="0" distR="0" wp14:anchorId="7CB0CA1F" wp14:editId="6DE574CC">
                  <wp:extent cx="3975092" cy="206271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8705" cy="2074969"/>
                          </a:xfrm>
                          <a:prstGeom prst="rect">
                            <a:avLst/>
                          </a:prstGeom>
                        </pic:spPr>
                      </pic:pic>
                    </a:graphicData>
                  </a:graphic>
                </wp:inline>
              </w:drawing>
            </w:r>
          </w:p>
          <w:p w14:paraId="7339F24C" w14:textId="4AA447F9" w:rsidR="004D066D" w:rsidRPr="00096735" w:rsidRDefault="004D066D" w:rsidP="004D066D">
            <w:pPr>
              <w:autoSpaceDE w:val="0"/>
              <w:autoSpaceDN w:val="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IN"/>
              </w:rPr>
            </w:pPr>
          </w:p>
        </w:tc>
        <w:tc>
          <w:tcPr>
            <w:tcW w:w="1800" w:type="dxa"/>
            <w:shd w:val="clear" w:color="auto" w:fill="auto"/>
          </w:tcPr>
          <w:p w14:paraId="1111377C" w14:textId="2D77DE23" w:rsidR="00E518F5" w:rsidRPr="006F7F68" w:rsidRDefault="00E518F5" w:rsidP="0015408F">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p>
        </w:tc>
      </w:tr>
      <w:tr w:rsidR="00021F96" w:rsidRPr="006F7F68" w14:paraId="64B5D538"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3C801408" w14:textId="54C5A85C" w:rsidR="00021F96" w:rsidRPr="00096735" w:rsidRDefault="007E3E20" w:rsidP="0015408F">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2</w:t>
            </w:r>
          </w:p>
        </w:tc>
        <w:tc>
          <w:tcPr>
            <w:tcW w:w="6570" w:type="dxa"/>
            <w:shd w:val="clear" w:color="auto" w:fill="auto"/>
          </w:tcPr>
          <w:p w14:paraId="6F4B7340" w14:textId="77777777" w:rsidR="00021F96" w:rsidRPr="00096735" w:rsidRDefault="00021F96" w:rsidP="00021F9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noProof/>
                <w:sz w:val="16"/>
                <w:szCs w:val="16"/>
                <w:lang w:val="en-US"/>
              </w:rPr>
              <w:drawing>
                <wp:inline distT="0" distB="0" distL="0" distR="0" wp14:anchorId="2D29B930" wp14:editId="4BE910C8">
                  <wp:extent cx="3815373" cy="21158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1209" cy="2152389"/>
                          </a:xfrm>
                          <a:prstGeom prst="rect">
                            <a:avLst/>
                          </a:prstGeom>
                        </pic:spPr>
                      </pic:pic>
                    </a:graphicData>
                  </a:graphic>
                </wp:inline>
              </w:drawing>
            </w:r>
          </w:p>
          <w:p w14:paraId="188D5C23" w14:textId="46BD5654" w:rsidR="00021F96" w:rsidRPr="00096735" w:rsidRDefault="00021F96" w:rsidP="00021F96">
            <w:pPr>
              <w:tabs>
                <w:tab w:val="clear" w:pos="0"/>
                <w:tab w:val="clear" w:pos="567"/>
                <w:tab w:val="clear" w:pos="8902"/>
              </w:tabs>
              <w:spacing w:after="160" w:line="259" w:lineRule="auto"/>
              <w:contextualSpacing/>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 xml:space="preserve">Click on </w:t>
            </w:r>
            <w:r w:rsidR="009136F3">
              <w:rPr>
                <w:rFonts w:asciiTheme="majorHAnsi" w:hAnsiTheme="majorHAnsi" w:cstheme="majorHAnsi"/>
                <w:sz w:val="16"/>
                <w:szCs w:val="16"/>
              </w:rPr>
              <w:t>”S</w:t>
            </w:r>
            <w:r w:rsidRPr="00096735">
              <w:rPr>
                <w:rFonts w:asciiTheme="majorHAnsi" w:hAnsiTheme="majorHAnsi" w:cstheme="majorHAnsi"/>
                <w:sz w:val="16"/>
                <w:szCs w:val="16"/>
              </w:rPr>
              <w:t>earch</w:t>
            </w:r>
            <w:r w:rsidR="009136F3">
              <w:rPr>
                <w:rFonts w:asciiTheme="majorHAnsi" w:hAnsiTheme="majorHAnsi" w:cstheme="majorHAnsi"/>
                <w:sz w:val="16"/>
                <w:szCs w:val="16"/>
              </w:rPr>
              <w:t xml:space="preserve"> Resume”</w:t>
            </w:r>
            <w:r w:rsidRPr="00096735">
              <w:rPr>
                <w:rFonts w:asciiTheme="majorHAnsi" w:hAnsiTheme="majorHAnsi" w:cstheme="majorHAnsi"/>
                <w:sz w:val="16"/>
                <w:szCs w:val="16"/>
              </w:rPr>
              <w:t xml:space="preserve"> tab in home page then you will navigate to search candidate page where we are going to provide the candidate information</w:t>
            </w:r>
          </w:p>
        </w:tc>
        <w:tc>
          <w:tcPr>
            <w:tcW w:w="1800" w:type="dxa"/>
            <w:shd w:val="clear" w:color="auto" w:fill="auto"/>
          </w:tcPr>
          <w:p w14:paraId="02146D68" w14:textId="77777777" w:rsidR="00021F96" w:rsidRPr="006F7F68" w:rsidRDefault="00021F96" w:rsidP="0015408F">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p>
        </w:tc>
      </w:tr>
      <w:tr w:rsidR="00021F96" w:rsidRPr="006F7F68" w14:paraId="7BF27AE2"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45C51EF5" w14:textId="14D5CFA2" w:rsidR="00021F96" w:rsidRPr="00096735" w:rsidRDefault="00AD3B6C" w:rsidP="0015408F">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lastRenderedPageBreak/>
              <w:t>3</w:t>
            </w:r>
          </w:p>
        </w:tc>
        <w:tc>
          <w:tcPr>
            <w:tcW w:w="6570" w:type="dxa"/>
            <w:shd w:val="clear" w:color="auto" w:fill="auto"/>
          </w:tcPr>
          <w:p w14:paraId="3E27D69D" w14:textId="67EE678B" w:rsidR="00021F96" w:rsidRPr="00096735" w:rsidRDefault="00021F96" w:rsidP="00021F9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Role or skill set:</w:t>
            </w:r>
            <w:r w:rsidR="00241F5F">
              <w:rPr>
                <w:rFonts w:asciiTheme="majorHAnsi" w:hAnsiTheme="majorHAnsi" w:cstheme="majorHAnsi"/>
                <w:sz w:val="16"/>
                <w:szCs w:val="16"/>
              </w:rPr>
              <w:t xml:space="preserve"> Click on ”Keyword Search” and ”Enter the details”</w:t>
            </w:r>
          </w:p>
          <w:p w14:paraId="1961282B" w14:textId="77777777" w:rsidR="00021F96" w:rsidRPr="00096735" w:rsidRDefault="00021F96" w:rsidP="00021F9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noProof/>
                <w:sz w:val="16"/>
                <w:szCs w:val="16"/>
                <w:lang w:val="en-US"/>
              </w:rPr>
              <w:drawing>
                <wp:inline distT="0" distB="0" distL="0" distR="0" wp14:anchorId="1CBA72C8" wp14:editId="0524D951">
                  <wp:extent cx="3951027" cy="17961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7678" cy="1803682"/>
                          </a:xfrm>
                          <a:prstGeom prst="rect">
                            <a:avLst/>
                          </a:prstGeom>
                        </pic:spPr>
                      </pic:pic>
                    </a:graphicData>
                  </a:graphic>
                </wp:inline>
              </w:drawing>
            </w:r>
          </w:p>
          <w:p w14:paraId="40C8AF1E" w14:textId="77777777" w:rsidR="00021F96" w:rsidRPr="00096735" w:rsidRDefault="00021F96" w:rsidP="00021F9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p w14:paraId="36417113" w14:textId="400725A0" w:rsidR="00021F96" w:rsidRPr="00096735" w:rsidRDefault="00021F96" w:rsidP="00021F9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Note: We are not supposed to click on search button, we need click on cross mark to updated remaining fields.</w:t>
            </w:r>
          </w:p>
        </w:tc>
        <w:tc>
          <w:tcPr>
            <w:tcW w:w="1800" w:type="dxa"/>
            <w:shd w:val="clear" w:color="auto" w:fill="auto"/>
          </w:tcPr>
          <w:p w14:paraId="4EA5FF48" w14:textId="1305204E" w:rsidR="00B84F0F" w:rsidRDefault="00630249" w:rsidP="00B84F0F">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roofErr w:type="gramStart"/>
            <w:r w:rsidRPr="000A0C0B">
              <w:rPr>
                <w:rFonts w:asciiTheme="majorHAnsi" w:hAnsiTheme="majorHAnsi" w:cstheme="majorHAnsi"/>
                <w:b/>
                <w:bCs/>
                <w:color w:val="000000" w:themeColor="text1"/>
                <w:sz w:val="16"/>
                <w:szCs w:val="16"/>
                <w:lang w:val="en-US" w:eastAsia="en-US"/>
              </w:rPr>
              <w:t>All of</w:t>
            </w:r>
            <w:proofErr w:type="gramEnd"/>
            <w:r w:rsidR="00833766" w:rsidRPr="000A0C0B">
              <w:rPr>
                <w:rFonts w:asciiTheme="majorHAnsi" w:hAnsiTheme="majorHAnsi" w:cstheme="majorHAnsi"/>
                <w:b/>
                <w:bCs/>
                <w:color w:val="000000" w:themeColor="text1"/>
                <w:sz w:val="16"/>
                <w:szCs w:val="16"/>
                <w:lang w:val="en-US" w:eastAsia="en-US"/>
              </w:rPr>
              <w:t xml:space="preserve"> the </w:t>
            </w:r>
            <w:r w:rsidR="00B84F0F" w:rsidRPr="000A0C0B">
              <w:rPr>
                <w:rFonts w:asciiTheme="majorHAnsi" w:hAnsiTheme="majorHAnsi" w:cstheme="majorHAnsi"/>
                <w:b/>
                <w:bCs/>
                <w:color w:val="000000" w:themeColor="text1"/>
                <w:sz w:val="16"/>
                <w:szCs w:val="16"/>
                <w:lang w:val="en-US" w:eastAsia="en-US"/>
              </w:rPr>
              <w:t>Keywords</w:t>
            </w:r>
            <w:r w:rsidR="00B84F0F">
              <w:rPr>
                <w:rFonts w:asciiTheme="majorHAnsi" w:hAnsiTheme="majorHAnsi" w:cstheme="majorHAnsi"/>
                <w:color w:val="000000" w:themeColor="text1"/>
                <w:sz w:val="16"/>
                <w:szCs w:val="16"/>
                <w:lang w:val="en-US" w:eastAsia="en-US"/>
              </w:rPr>
              <w:t>: Skill 1* (All)</w:t>
            </w:r>
          </w:p>
          <w:p w14:paraId="513F5F7F" w14:textId="77777777" w:rsidR="00B84F0F" w:rsidRDefault="00B84F0F" w:rsidP="00B84F0F">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73F6C06" w14:textId="6C63462F" w:rsidR="00B84F0F" w:rsidRDefault="00B84F0F" w:rsidP="00B84F0F">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0A0C0B">
              <w:rPr>
                <w:rFonts w:asciiTheme="majorHAnsi" w:hAnsiTheme="majorHAnsi" w:cstheme="majorHAnsi"/>
                <w:b/>
                <w:bCs/>
                <w:color w:val="000000" w:themeColor="text1"/>
                <w:sz w:val="16"/>
                <w:szCs w:val="16"/>
                <w:lang w:val="en-US" w:eastAsia="en-US"/>
              </w:rPr>
              <w:t xml:space="preserve">Any </w:t>
            </w:r>
            <w:r w:rsidR="00833766" w:rsidRPr="000A0C0B">
              <w:rPr>
                <w:rFonts w:asciiTheme="majorHAnsi" w:hAnsiTheme="majorHAnsi" w:cstheme="majorHAnsi"/>
                <w:b/>
                <w:bCs/>
                <w:color w:val="000000" w:themeColor="text1"/>
                <w:sz w:val="16"/>
                <w:szCs w:val="16"/>
                <w:lang w:val="en-US" w:eastAsia="en-US"/>
              </w:rPr>
              <w:t xml:space="preserve">of the </w:t>
            </w:r>
            <w:r w:rsidRPr="000A0C0B">
              <w:rPr>
                <w:rFonts w:asciiTheme="majorHAnsi" w:hAnsiTheme="majorHAnsi" w:cstheme="majorHAnsi"/>
                <w:b/>
                <w:bCs/>
                <w:color w:val="000000" w:themeColor="text1"/>
                <w:sz w:val="16"/>
                <w:szCs w:val="16"/>
                <w:lang w:val="en-US" w:eastAsia="en-US"/>
              </w:rPr>
              <w:t>Keywords</w:t>
            </w:r>
            <w:r>
              <w:rPr>
                <w:rFonts w:asciiTheme="majorHAnsi" w:hAnsiTheme="majorHAnsi" w:cstheme="majorHAnsi"/>
                <w:color w:val="000000" w:themeColor="text1"/>
                <w:sz w:val="16"/>
                <w:szCs w:val="16"/>
                <w:lang w:val="en-US" w:eastAsia="en-US"/>
              </w:rPr>
              <w:t>: Skill 2* (Any)</w:t>
            </w:r>
          </w:p>
          <w:p w14:paraId="271FD056" w14:textId="77777777" w:rsidR="00B84F0F" w:rsidRDefault="00B84F0F" w:rsidP="00B84F0F">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D2296A5" w14:textId="77777777" w:rsidR="00B84F0F" w:rsidRDefault="00B84F0F" w:rsidP="00B84F0F">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3F25F1B" w14:textId="77777777" w:rsidR="00B84F0F" w:rsidRDefault="00B84F0F" w:rsidP="00B84F0F">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79BB81A" w14:textId="77777777" w:rsidR="00021F96" w:rsidRPr="006F7F68" w:rsidRDefault="00021F9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p>
        </w:tc>
      </w:tr>
      <w:tr w:rsidR="00021F96" w:rsidRPr="006F7F68" w14:paraId="343185CD"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070CC4AB" w14:textId="1A0F0FEF" w:rsidR="00021F96" w:rsidRPr="00096735" w:rsidRDefault="00AD3B6C" w:rsidP="0015408F">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4</w:t>
            </w:r>
          </w:p>
        </w:tc>
        <w:tc>
          <w:tcPr>
            <w:tcW w:w="6570" w:type="dxa"/>
            <w:shd w:val="clear" w:color="auto" w:fill="auto"/>
          </w:tcPr>
          <w:p w14:paraId="230A26CF" w14:textId="77777777" w:rsidR="00021F96" w:rsidRPr="00096735" w:rsidRDefault="00021F96" w:rsidP="00021F9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Experience Level:</w:t>
            </w:r>
          </w:p>
          <w:p w14:paraId="577F94E9" w14:textId="77777777" w:rsidR="00021F96" w:rsidRPr="00096735" w:rsidRDefault="00021F96" w:rsidP="00021F9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We need to provide the experience by using below drop-down</w:t>
            </w:r>
          </w:p>
          <w:p w14:paraId="0FE1886D" w14:textId="6D3B34B4" w:rsidR="00021F96" w:rsidRPr="00096735" w:rsidRDefault="00B84F0F" w:rsidP="00021F9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rPr>
              <w:drawing>
                <wp:inline distT="0" distB="0" distL="0" distR="0" wp14:anchorId="2EAC39B6" wp14:editId="67F0F7AC">
                  <wp:extent cx="1752600" cy="1360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1354" cy="1367718"/>
                          </a:xfrm>
                          <a:prstGeom prst="rect">
                            <a:avLst/>
                          </a:prstGeom>
                        </pic:spPr>
                      </pic:pic>
                    </a:graphicData>
                  </a:graphic>
                </wp:inline>
              </w:drawing>
            </w:r>
          </w:p>
        </w:tc>
        <w:tc>
          <w:tcPr>
            <w:tcW w:w="1800" w:type="dxa"/>
            <w:shd w:val="clear" w:color="auto" w:fill="auto"/>
          </w:tcPr>
          <w:p w14:paraId="5FA0B92D" w14:textId="77777777" w:rsidR="00833766" w:rsidRDefault="00833766" w:rsidP="0083376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33ECE40A" w14:textId="3EBAE0E8" w:rsidR="00833766" w:rsidRDefault="00833766" w:rsidP="0083376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Min</w:t>
            </w:r>
            <w:r>
              <w:rPr>
                <w:rFonts w:asciiTheme="majorHAnsi" w:hAnsiTheme="majorHAnsi" w:cstheme="majorHAnsi"/>
                <w:b/>
                <w:bCs/>
                <w:color w:val="000000" w:themeColor="text1"/>
                <w:sz w:val="16"/>
                <w:szCs w:val="16"/>
                <w:lang w:val="en-US" w:eastAsia="en-US"/>
              </w:rPr>
              <w:t xml:space="preserve"> Exp</w:t>
            </w:r>
            <w:r w:rsidRPr="00137334">
              <w:rPr>
                <w:rFonts w:asciiTheme="majorHAnsi" w:hAnsiTheme="majorHAnsi" w:cstheme="majorHAnsi"/>
                <w:b/>
                <w:bCs/>
                <w:color w:val="000000" w:themeColor="text1"/>
                <w:sz w:val="16"/>
                <w:szCs w:val="16"/>
                <w:lang w:val="en-US" w:eastAsia="en-US"/>
              </w:rPr>
              <w:t>:</w:t>
            </w:r>
            <w:r>
              <w:rPr>
                <w:rFonts w:asciiTheme="majorHAnsi" w:hAnsiTheme="majorHAnsi" w:cstheme="majorHAnsi"/>
                <w:color w:val="000000" w:themeColor="text1"/>
                <w:sz w:val="16"/>
                <w:szCs w:val="16"/>
                <w:lang w:val="en-US" w:eastAsia="en-US"/>
              </w:rPr>
              <w:t xml:space="preserve"> Exp (Min)</w:t>
            </w:r>
          </w:p>
          <w:p w14:paraId="21F534AB" w14:textId="43CDF251" w:rsidR="00833766" w:rsidRDefault="00833766" w:rsidP="0083376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Max</w:t>
            </w:r>
            <w:r>
              <w:rPr>
                <w:rFonts w:asciiTheme="majorHAnsi" w:hAnsiTheme="majorHAnsi" w:cstheme="majorHAnsi"/>
                <w:b/>
                <w:bCs/>
                <w:color w:val="000000" w:themeColor="text1"/>
                <w:sz w:val="16"/>
                <w:szCs w:val="16"/>
                <w:lang w:val="en-US" w:eastAsia="en-US"/>
              </w:rPr>
              <w:t xml:space="preserve"> Exp</w:t>
            </w:r>
            <w:r w:rsidRPr="00137334">
              <w:rPr>
                <w:rFonts w:asciiTheme="majorHAnsi" w:hAnsiTheme="majorHAnsi" w:cstheme="majorHAnsi"/>
                <w:b/>
                <w:bCs/>
                <w:color w:val="000000" w:themeColor="text1"/>
                <w:sz w:val="16"/>
                <w:szCs w:val="16"/>
                <w:lang w:val="en-US" w:eastAsia="en-US"/>
              </w:rPr>
              <w:t>:</w:t>
            </w:r>
            <w:r>
              <w:rPr>
                <w:rFonts w:asciiTheme="majorHAnsi" w:hAnsiTheme="majorHAnsi" w:cstheme="majorHAnsi"/>
                <w:color w:val="000000" w:themeColor="text1"/>
                <w:sz w:val="16"/>
                <w:szCs w:val="16"/>
                <w:lang w:val="en-US" w:eastAsia="en-US"/>
              </w:rPr>
              <w:t xml:space="preserve"> Exp (Max)</w:t>
            </w:r>
          </w:p>
          <w:p w14:paraId="5A3B68D4" w14:textId="77777777" w:rsidR="00021F96" w:rsidRPr="006F7F68" w:rsidRDefault="00021F96" w:rsidP="0015408F">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p>
        </w:tc>
      </w:tr>
      <w:tr w:rsidR="00B84F0F" w:rsidRPr="006F7F68" w14:paraId="49BF61C7"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28C6439E" w14:textId="4EE3004A" w:rsidR="00B84F0F" w:rsidRDefault="00AD3B6C" w:rsidP="0015408F">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5</w:t>
            </w:r>
          </w:p>
        </w:tc>
        <w:tc>
          <w:tcPr>
            <w:tcW w:w="6570" w:type="dxa"/>
            <w:shd w:val="clear" w:color="auto" w:fill="auto"/>
          </w:tcPr>
          <w:p w14:paraId="28E14B9C" w14:textId="6CA8E57C" w:rsidR="00241F5F" w:rsidRDefault="00241F5F" w:rsidP="00021F9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 xml:space="preserve">In the Diversity tab, and click on ”Women Diversity” in case ”Gender” in Requirement Tracker is mentioned as ”Women” </w:t>
            </w:r>
          </w:p>
          <w:p w14:paraId="591CD086" w14:textId="1361C578" w:rsidR="00B84F0F" w:rsidRPr="00096735" w:rsidRDefault="00B84F0F" w:rsidP="00021F9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rPr>
              <w:drawing>
                <wp:inline distT="0" distB="0" distL="0" distR="0" wp14:anchorId="6831B369" wp14:editId="55BCA9CC">
                  <wp:extent cx="4025900" cy="12058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5900" cy="1205865"/>
                          </a:xfrm>
                          <a:prstGeom prst="rect">
                            <a:avLst/>
                          </a:prstGeom>
                        </pic:spPr>
                      </pic:pic>
                    </a:graphicData>
                  </a:graphic>
                </wp:inline>
              </w:drawing>
            </w:r>
          </w:p>
        </w:tc>
        <w:tc>
          <w:tcPr>
            <w:tcW w:w="1800" w:type="dxa"/>
            <w:shd w:val="clear" w:color="auto" w:fill="auto"/>
          </w:tcPr>
          <w:p w14:paraId="41789380" w14:textId="3D9009A4" w:rsidR="00B84F0F" w:rsidRPr="006F7F68" w:rsidRDefault="00B84F0F" w:rsidP="0015408F">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r w:rsidRPr="000A0C0B">
              <w:rPr>
                <w:rFonts w:ascii="Calibri" w:hAnsi="Calibri" w:cs="Calibri"/>
                <w:b/>
                <w:bCs/>
                <w:color w:val="000000" w:themeColor="text1"/>
                <w:lang w:val="en-US" w:eastAsia="en-US"/>
              </w:rPr>
              <w:t xml:space="preserve">Diversity </w:t>
            </w:r>
            <w:r w:rsidR="00282B46" w:rsidRPr="000A0C0B">
              <w:rPr>
                <w:rFonts w:ascii="Calibri" w:hAnsi="Calibri" w:cs="Calibri"/>
                <w:b/>
                <w:bCs/>
                <w:color w:val="000000" w:themeColor="text1"/>
                <w:lang w:val="en-US" w:eastAsia="en-US"/>
              </w:rPr>
              <w:t>&gt; Women Diversity</w:t>
            </w:r>
            <w:r>
              <w:rPr>
                <w:rFonts w:ascii="Calibri" w:hAnsi="Calibri" w:cs="Calibri"/>
                <w:color w:val="000000" w:themeColor="text1"/>
                <w:lang w:val="en-US" w:eastAsia="en-US"/>
              </w:rPr>
              <w:t xml:space="preserve">: </w:t>
            </w:r>
            <w:r w:rsidR="00282B46">
              <w:rPr>
                <w:rFonts w:ascii="Calibri" w:hAnsi="Calibri" w:cs="Calibri"/>
                <w:color w:val="000000" w:themeColor="text1"/>
                <w:lang w:val="en-US" w:eastAsia="en-US"/>
              </w:rPr>
              <w:t>Gender</w:t>
            </w:r>
          </w:p>
        </w:tc>
      </w:tr>
      <w:tr w:rsidR="00B84F0F" w:rsidRPr="006F7F68" w14:paraId="064356FF"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2E3C8045" w14:textId="2E0CD083" w:rsidR="00B84F0F" w:rsidRDefault="00AD3B6C" w:rsidP="0015408F">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6</w:t>
            </w:r>
          </w:p>
        </w:tc>
        <w:tc>
          <w:tcPr>
            <w:tcW w:w="6570" w:type="dxa"/>
            <w:shd w:val="clear" w:color="auto" w:fill="auto"/>
          </w:tcPr>
          <w:p w14:paraId="7DDC8AB9" w14:textId="1966AE44" w:rsidR="00241F5F" w:rsidRDefault="00241F5F" w:rsidP="00021F96">
            <w:pPr>
              <w:cnfStyle w:val="000000000000" w:firstRow="0" w:lastRow="0" w:firstColumn="0" w:lastColumn="0" w:oddVBand="0" w:evenVBand="0" w:oddHBand="0" w:evenHBand="0" w:firstRowFirstColumn="0" w:firstRowLastColumn="0" w:lastRowFirstColumn="0" w:lastRowLastColumn="0"/>
              <w:rPr>
                <w:noProof/>
              </w:rPr>
            </w:pPr>
            <w:r>
              <w:rPr>
                <w:noProof/>
              </w:rPr>
              <w:t>Enter the details of Employer as mentioned in Requirement Tracker</w:t>
            </w:r>
          </w:p>
          <w:p w14:paraId="6211A5F7" w14:textId="2678A848" w:rsidR="00B84F0F" w:rsidRDefault="00B84F0F" w:rsidP="00021F96">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4AB2B95" wp14:editId="47C6C6D4">
                  <wp:extent cx="2025650" cy="1536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3724" cy="1542825"/>
                          </a:xfrm>
                          <a:prstGeom prst="rect">
                            <a:avLst/>
                          </a:prstGeom>
                        </pic:spPr>
                      </pic:pic>
                    </a:graphicData>
                  </a:graphic>
                </wp:inline>
              </w:drawing>
            </w:r>
          </w:p>
        </w:tc>
        <w:tc>
          <w:tcPr>
            <w:tcW w:w="1800" w:type="dxa"/>
            <w:shd w:val="clear" w:color="auto" w:fill="auto"/>
          </w:tcPr>
          <w:p w14:paraId="4747D0B6" w14:textId="77777777" w:rsid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Employer:</w:t>
            </w:r>
            <w:r>
              <w:rPr>
                <w:rFonts w:asciiTheme="majorHAnsi" w:hAnsiTheme="majorHAnsi" w:cstheme="majorHAnsi"/>
                <w:color w:val="000000" w:themeColor="text1"/>
                <w:sz w:val="16"/>
                <w:szCs w:val="16"/>
                <w:lang w:val="en-US" w:eastAsia="en-US"/>
              </w:rPr>
              <w:t xml:space="preserve"> Current Employer</w:t>
            </w:r>
          </w:p>
          <w:p w14:paraId="5A18D8D5" w14:textId="75AE07E4" w:rsidR="00B84F0F" w:rsidRDefault="00B84F0F"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p>
        </w:tc>
      </w:tr>
      <w:tr w:rsidR="00B84F0F" w:rsidRPr="006F7F68" w14:paraId="723742FE"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33C1F48B" w14:textId="3CA803B6" w:rsidR="00B84F0F" w:rsidRDefault="00AD3B6C" w:rsidP="0015408F">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lastRenderedPageBreak/>
              <w:t>7</w:t>
            </w:r>
          </w:p>
        </w:tc>
        <w:tc>
          <w:tcPr>
            <w:tcW w:w="6570" w:type="dxa"/>
            <w:shd w:val="clear" w:color="auto" w:fill="auto"/>
          </w:tcPr>
          <w:p w14:paraId="6C7ECF4B" w14:textId="093D6542" w:rsidR="00241F5F" w:rsidRDefault="00241F5F" w:rsidP="00021F96">
            <w:pPr>
              <w:cnfStyle w:val="000000000000" w:firstRow="0" w:lastRow="0" w:firstColumn="0" w:lastColumn="0" w:oddVBand="0" w:evenVBand="0" w:oddHBand="0" w:evenHBand="0" w:firstRowFirstColumn="0" w:firstRowLastColumn="0" w:lastRowFirstColumn="0" w:lastRowLastColumn="0"/>
              <w:rPr>
                <w:noProof/>
              </w:rPr>
            </w:pPr>
            <w:r>
              <w:rPr>
                <w:noProof/>
              </w:rPr>
              <w:t>Select the Industry as mentioned in Requirement Tracker.</w:t>
            </w:r>
          </w:p>
          <w:p w14:paraId="32CF58C8" w14:textId="133828B8" w:rsidR="00B84F0F" w:rsidRDefault="00B84F0F" w:rsidP="00021F96">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1C2E6EA" wp14:editId="36159644">
                  <wp:extent cx="1667971" cy="267335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9677" cy="2708139"/>
                          </a:xfrm>
                          <a:prstGeom prst="rect">
                            <a:avLst/>
                          </a:prstGeom>
                        </pic:spPr>
                      </pic:pic>
                    </a:graphicData>
                  </a:graphic>
                </wp:inline>
              </w:drawing>
            </w:r>
          </w:p>
        </w:tc>
        <w:tc>
          <w:tcPr>
            <w:tcW w:w="1800" w:type="dxa"/>
            <w:shd w:val="clear" w:color="auto" w:fill="auto"/>
          </w:tcPr>
          <w:p w14:paraId="578DB3CA" w14:textId="16657B9B" w:rsidR="00B84F0F" w:rsidRDefault="00282B46" w:rsidP="0015408F">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r w:rsidRPr="00137334">
              <w:rPr>
                <w:rFonts w:asciiTheme="majorHAnsi" w:hAnsiTheme="majorHAnsi" w:cstheme="majorHAnsi"/>
                <w:b/>
                <w:bCs/>
                <w:color w:val="000000" w:themeColor="text1"/>
                <w:sz w:val="16"/>
                <w:szCs w:val="16"/>
                <w:lang w:val="en-US" w:eastAsia="en-US"/>
              </w:rPr>
              <w:t>Industry:</w:t>
            </w:r>
            <w:r>
              <w:rPr>
                <w:rFonts w:asciiTheme="majorHAnsi" w:hAnsiTheme="majorHAnsi" w:cstheme="majorHAnsi"/>
                <w:color w:val="000000" w:themeColor="text1"/>
                <w:sz w:val="16"/>
                <w:szCs w:val="16"/>
                <w:lang w:val="en-US" w:eastAsia="en-US"/>
              </w:rPr>
              <w:t xml:space="preserve"> Industry</w:t>
            </w:r>
          </w:p>
        </w:tc>
      </w:tr>
      <w:tr w:rsidR="00282B46" w:rsidRPr="006F7F68" w14:paraId="1F192240"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6AA9A35D" w14:textId="14A339F5" w:rsidR="00282B46" w:rsidRDefault="00AD3B6C" w:rsidP="00282B46">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8</w:t>
            </w:r>
          </w:p>
        </w:tc>
        <w:tc>
          <w:tcPr>
            <w:tcW w:w="6570" w:type="dxa"/>
            <w:shd w:val="clear" w:color="auto" w:fill="auto"/>
          </w:tcPr>
          <w:p w14:paraId="3A887293" w14:textId="6F9DAAD5" w:rsidR="00241F5F" w:rsidRDefault="00241F5F" w:rsidP="00282B46">
            <w:pPr>
              <w:cnfStyle w:val="000000000000" w:firstRow="0" w:lastRow="0" w:firstColumn="0" w:lastColumn="0" w:oddVBand="0" w:evenVBand="0" w:oddHBand="0" w:evenHBand="0" w:firstRowFirstColumn="0" w:firstRowLastColumn="0" w:lastRowFirstColumn="0" w:lastRowLastColumn="0"/>
              <w:rPr>
                <w:noProof/>
              </w:rPr>
            </w:pPr>
            <w:r>
              <w:rPr>
                <w:noProof/>
              </w:rPr>
              <w:t>Enter the Education detail as mentioned in Tracker.</w:t>
            </w:r>
          </w:p>
          <w:p w14:paraId="08ED2053" w14:textId="13623B45" w:rsidR="00282B46" w:rsidRDefault="00282B46" w:rsidP="00282B46">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3FC272A" wp14:editId="3FEA665B">
                  <wp:extent cx="1885626" cy="2430780"/>
                  <wp:effectExtent l="0" t="0" r="63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0296" cy="2449692"/>
                          </a:xfrm>
                          <a:prstGeom prst="rect">
                            <a:avLst/>
                          </a:prstGeom>
                        </pic:spPr>
                      </pic:pic>
                    </a:graphicData>
                  </a:graphic>
                </wp:inline>
              </w:drawing>
            </w:r>
          </w:p>
        </w:tc>
        <w:tc>
          <w:tcPr>
            <w:tcW w:w="1800" w:type="dxa"/>
            <w:shd w:val="clear" w:color="auto" w:fill="auto"/>
          </w:tcPr>
          <w:p w14:paraId="273884EF" w14:textId="77777777" w:rsid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Education:</w:t>
            </w:r>
            <w:r>
              <w:rPr>
                <w:rFonts w:asciiTheme="majorHAnsi" w:hAnsiTheme="majorHAnsi" w:cstheme="majorHAnsi"/>
                <w:color w:val="000000" w:themeColor="text1"/>
                <w:sz w:val="16"/>
                <w:szCs w:val="16"/>
                <w:lang w:val="en-US" w:eastAsia="en-US"/>
              </w:rPr>
              <w:t xml:space="preserve"> Education</w:t>
            </w:r>
          </w:p>
          <w:p w14:paraId="0BFDB518" w14:textId="77777777" w:rsid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p>
        </w:tc>
      </w:tr>
      <w:tr w:rsidR="00282B46" w:rsidRPr="006F7F68" w14:paraId="21457FE7"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4DE39935" w14:textId="0C283E80" w:rsidR="00282B46" w:rsidRDefault="00AD3B6C" w:rsidP="00282B46">
            <w:pPr>
              <w:pStyle w:val="Ov4nr"/>
              <w:numPr>
                <w:ilvl w:val="0"/>
                <w:numId w:val="0"/>
              </w:numPr>
              <w:spacing w:before="120"/>
              <w:ind w:left="284" w:right="115"/>
              <w:rPr>
                <w:rFonts w:asciiTheme="majorHAnsi" w:hAnsiTheme="majorHAnsi" w:cstheme="majorHAnsi"/>
                <w:bCs w:val="0"/>
                <w:sz w:val="16"/>
                <w:szCs w:val="16"/>
                <w:lang w:val="en-US"/>
              </w:rPr>
            </w:pPr>
            <w:r>
              <w:rPr>
                <w:rFonts w:asciiTheme="majorHAnsi" w:hAnsiTheme="majorHAnsi" w:cstheme="majorHAnsi"/>
                <w:bCs w:val="0"/>
                <w:sz w:val="16"/>
                <w:szCs w:val="16"/>
                <w:lang w:val="en-US"/>
              </w:rPr>
              <w:t>9</w:t>
            </w:r>
          </w:p>
        </w:tc>
        <w:tc>
          <w:tcPr>
            <w:tcW w:w="6570" w:type="dxa"/>
            <w:shd w:val="clear" w:color="auto" w:fill="auto"/>
          </w:tcPr>
          <w:p w14:paraId="0044D143" w14:textId="3BBE492B" w:rsidR="00241F5F" w:rsidRDefault="00241F5F" w:rsidP="00282B46">
            <w:pPr>
              <w:cnfStyle w:val="000000000000" w:firstRow="0" w:lastRow="0" w:firstColumn="0" w:lastColumn="0" w:oddVBand="0" w:evenVBand="0" w:oddHBand="0" w:evenHBand="0" w:firstRowFirstColumn="0" w:firstRowLastColumn="0" w:lastRowFirstColumn="0" w:lastRowLastColumn="0"/>
              <w:rPr>
                <w:noProof/>
              </w:rPr>
            </w:pPr>
            <w:r>
              <w:rPr>
                <w:noProof/>
              </w:rPr>
              <w:t>Course type will always be ”Full Time”</w:t>
            </w:r>
          </w:p>
          <w:p w14:paraId="2F795501" w14:textId="0EAF9070" w:rsidR="00282B46" w:rsidRDefault="00282B46" w:rsidP="00282B46">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0B42992" wp14:editId="5F95E3E5">
                  <wp:extent cx="1968435" cy="1733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85790" cy="1748834"/>
                          </a:xfrm>
                          <a:prstGeom prst="rect">
                            <a:avLst/>
                          </a:prstGeom>
                        </pic:spPr>
                      </pic:pic>
                    </a:graphicData>
                  </a:graphic>
                </wp:inline>
              </w:drawing>
            </w:r>
          </w:p>
        </w:tc>
        <w:tc>
          <w:tcPr>
            <w:tcW w:w="1800" w:type="dxa"/>
            <w:shd w:val="clear" w:color="auto" w:fill="auto"/>
          </w:tcPr>
          <w:p w14:paraId="152A775C" w14:textId="77777777" w:rsid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137334">
              <w:rPr>
                <w:rFonts w:asciiTheme="majorHAnsi" w:hAnsiTheme="majorHAnsi" w:cstheme="majorHAnsi"/>
                <w:b/>
                <w:bCs/>
                <w:color w:val="000000" w:themeColor="text1"/>
                <w:sz w:val="16"/>
                <w:szCs w:val="16"/>
                <w:lang w:val="en-US" w:eastAsia="en-US"/>
              </w:rPr>
              <w:t>Education Type:</w:t>
            </w:r>
            <w:r>
              <w:rPr>
                <w:rFonts w:asciiTheme="majorHAnsi" w:hAnsiTheme="majorHAnsi" w:cstheme="majorHAnsi"/>
                <w:color w:val="000000" w:themeColor="text1"/>
                <w:sz w:val="16"/>
                <w:szCs w:val="16"/>
                <w:lang w:val="en-US" w:eastAsia="en-US"/>
              </w:rPr>
              <w:t xml:space="preserve"> Full - Time</w:t>
            </w:r>
          </w:p>
          <w:p w14:paraId="5CBEDD88" w14:textId="77777777" w:rsid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p>
        </w:tc>
      </w:tr>
      <w:tr w:rsidR="00282B46" w:rsidRPr="006F7F68" w14:paraId="6CB6F811"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4B939F31" w14:textId="3856FD01" w:rsidR="00282B46" w:rsidRDefault="00AD3B6C" w:rsidP="00AD3B6C">
            <w:pPr>
              <w:pStyle w:val="Ov4nr"/>
              <w:numPr>
                <w:ilvl w:val="0"/>
                <w:numId w:val="0"/>
              </w:numPr>
              <w:spacing w:before="120"/>
              <w:ind w:left="648" w:right="115" w:hanging="648"/>
              <w:rPr>
                <w:rFonts w:asciiTheme="majorHAnsi" w:hAnsiTheme="majorHAnsi" w:cstheme="majorHAnsi"/>
                <w:bCs w:val="0"/>
                <w:sz w:val="16"/>
                <w:szCs w:val="16"/>
                <w:lang w:val="en-US"/>
              </w:rPr>
            </w:pPr>
            <w:r>
              <w:rPr>
                <w:rFonts w:asciiTheme="majorHAnsi" w:hAnsiTheme="majorHAnsi" w:cstheme="majorHAnsi"/>
                <w:bCs w:val="0"/>
                <w:sz w:val="16"/>
                <w:szCs w:val="16"/>
                <w:lang w:val="en-US"/>
              </w:rPr>
              <w:lastRenderedPageBreak/>
              <w:t xml:space="preserve">  10</w:t>
            </w:r>
          </w:p>
        </w:tc>
        <w:tc>
          <w:tcPr>
            <w:tcW w:w="6570" w:type="dxa"/>
            <w:shd w:val="clear" w:color="auto" w:fill="auto"/>
          </w:tcPr>
          <w:p w14:paraId="2A0D8ADA" w14:textId="50723E91" w:rsidR="00241F5F" w:rsidRDefault="00241F5F" w:rsidP="00282B46">
            <w:pPr>
              <w:cnfStyle w:val="000000000000" w:firstRow="0" w:lastRow="0" w:firstColumn="0" w:lastColumn="0" w:oddVBand="0" w:evenVBand="0" w:oddHBand="0" w:evenHBand="0" w:firstRowFirstColumn="0" w:firstRowLastColumn="0" w:lastRowFirstColumn="0" w:lastRowLastColumn="0"/>
              <w:rPr>
                <w:noProof/>
              </w:rPr>
            </w:pPr>
            <w:r>
              <w:rPr>
                <w:noProof/>
              </w:rPr>
              <w:t>Enter the details of ”Current Location” as shown in screenshot below.</w:t>
            </w:r>
          </w:p>
          <w:p w14:paraId="794EEC2B" w14:textId="0E09D3C3" w:rsidR="00282B46" w:rsidRDefault="00282B46" w:rsidP="00282B46">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23A4FA9" wp14:editId="759C1E6E">
                  <wp:extent cx="1619250" cy="2143512"/>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2059" cy="2173706"/>
                          </a:xfrm>
                          <a:prstGeom prst="rect">
                            <a:avLst/>
                          </a:prstGeom>
                        </pic:spPr>
                      </pic:pic>
                    </a:graphicData>
                  </a:graphic>
                </wp:inline>
              </w:drawing>
            </w:r>
          </w:p>
        </w:tc>
        <w:tc>
          <w:tcPr>
            <w:tcW w:w="1800" w:type="dxa"/>
            <w:shd w:val="clear" w:color="auto" w:fill="auto"/>
          </w:tcPr>
          <w:p w14:paraId="2799E6D5" w14:textId="3AD94DF2" w:rsid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0A0C0B">
              <w:rPr>
                <w:rFonts w:asciiTheme="majorHAnsi" w:hAnsiTheme="majorHAnsi" w:cstheme="majorHAnsi"/>
                <w:b/>
                <w:bCs/>
                <w:color w:val="000000" w:themeColor="text1"/>
                <w:sz w:val="16"/>
                <w:szCs w:val="16"/>
                <w:lang w:val="en-US" w:eastAsia="en-US"/>
              </w:rPr>
              <w:t>Current Location:</w:t>
            </w:r>
            <w:r>
              <w:rPr>
                <w:rFonts w:asciiTheme="majorHAnsi" w:hAnsiTheme="majorHAnsi" w:cstheme="majorHAnsi"/>
                <w:color w:val="000000" w:themeColor="text1"/>
                <w:sz w:val="16"/>
                <w:szCs w:val="16"/>
                <w:lang w:val="en-US" w:eastAsia="en-US"/>
              </w:rPr>
              <w:t xml:space="preserve"> Current Location</w:t>
            </w:r>
          </w:p>
          <w:p w14:paraId="63C737DD" w14:textId="736D03B0" w:rsidR="00282B46" w:rsidRP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282B46" w:rsidRPr="006F7F68" w14:paraId="440393F5"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26FA322E" w14:textId="5A10248C" w:rsidR="00282B46" w:rsidRDefault="00AD3B6C" w:rsidP="00AD3B6C">
            <w:pPr>
              <w:pStyle w:val="Ov4nr"/>
              <w:numPr>
                <w:ilvl w:val="0"/>
                <w:numId w:val="0"/>
              </w:numPr>
              <w:spacing w:before="120"/>
              <w:ind w:left="648" w:right="115" w:hanging="648"/>
              <w:rPr>
                <w:rFonts w:asciiTheme="majorHAnsi" w:hAnsiTheme="majorHAnsi" w:cstheme="majorHAnsi"/>
                <w:bCs w:val="0"/>
                <w:sz w:val="16"/>
                <w:szCs w:val="16"/>
                <w:lang w:val="en-US"/>
              </w:rPr>
            </w:pPr>
            <w:r>
              <w:rPr>
                <w:rFonts w:asciiTheme="majorHAnsi" w:hAnsiTheme="majorHAnsi" w:cstheme="majorHAnsi"/>
                <w:bCs w:val="0"/>
                <w:sz w:val="16"/>
                <w:szCs w:val="16"/>
                <w:lang w:val="en-US"/>
              </w:rPr>
              <w:t xml:space="preserve">  11</w:t>
            </w:r>
          </w:p>
        </w:tc>
        <w:tc>
          <w:tcPr>
            <w:tcW w:w="6570" w:type="dxa"/>
            <w:shd w:val="clear" w:color="auto" w:fill="auto"/>
          </w:tcPr>
          <w:p w14:paraId="5D885B75" w14:textId="37CEDD0E" w:rsidR="00241F5F" w:rsidRDefault="00241F5F" w:rsidP="00282B46">
            <w:pPr>
              <w:cnfStyle w:val="000000000000" w:firstRow="0" w:lastRow="0" w:firstColumn="0" w:lastColumn="0" w:oddVBand="0" w:evenVBand="0" w:oddHBand="0" w:evenHBand="0" w:firstRowFirstColumn="0" w:firstRowLastColumn="0" w:lastRowFirstColumn="0" w:lastRowLastColumn="0"/>
              <w:rPr>
                <w:noProof/>
              </w:rPr>
            </w:pPr>
            <w:r>
              <w:rPr>
                <w:noProof/>
              </w:rPr>
              <w:t>Enter the ”Preferred Location” as shown in screenshot below.</w:t>
            </w:r>
          </w:p>
          <w:p w14:paraId="6763C974" w14:textId="49D723E1" w:rsidR="00282B46" w:rsidRDefault="00282B46" w:rsidP="00282B46">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0B0A8F" wp14:editId="29F1FECE">
                  <wp:extent cx="1663700" cy="24227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89125" cy="2459809"/>
                          </a:xfrm>
                          <a:prstGeom prst="rect">
                            <a:avLst/>
                          </a:prstGeom>
                        </pic:spPr>
                      </pic:pic>
                    </a:graphicData>
                  </a:graphic>
                </wp:inline>
              </w:drawing>
            </w:r>
          </w:p>
        </w:tc>
        <w:tc>
          <w:tcPr>
            <w:tcW w:w="1800" w:type="dxa"/>
            <w:shd w:val="clear" w:color="auto" w:fill="auto"/>
          </w:tcPr>
          <w:p w14:paraId="62F1F4E4" w14:textId="2AD14F3B" w:rsid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0A0C0B">
              <w:rPr>
                <w:rFonts w:asciiTheme="majorHAnsi" w:hAnsiTheme="majorHAnsi" w:cstheme="majorHAnsi"/>
                <w:b/>
                <w:bCs/>
                <w:color w:val="000000" w:themeColor="text1"/>
                <w:sz w:val="16"/>
                <w:szCs w:val="16"/>
                <w:lang w:val="en-US" w:eastAsia="en-US"/>
              </w:rPr>
              <w:t>Preferred Location</w:t>
            </w:r>
            <w:r>
              <w:rPr>
                <w:rFonts w:asciiTheme="majorHAnsi" w:hAnsiTheme="majorHAnsi" w:cstheme="majorHAnsi"/>
                <w:color w:val="000000" w:themeColor="text1"/>
                <w:sz w:val="16"/>
                <w:szCs w:val="16"/>
                <w:lang w:val="en-US" w:eastAsia="en-US"/>
              </w:rPr>
              <w:t>: Preferred Location</w:t>
            </w:r>
          </w:p>
          <w:p w14:paraId="7A345090" w14:textId="77777777" w:rsid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p>
        </w:tc>
      </w:tr>
      <w:tr w:rsidR="00282B46" w:rsidRPr="006F7F68" w14:paraId="267BC9B8"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09DF607C" w14:textId="530C4AD5" w:rsidR="00282B46" w:rsidRDefault="00AD3B6C" w:rsidP="00AD3B6C">
            <w:pPr>
              <w:pStyle w:val="Ov4nr"/>
              <w:numPr>
                <w:ilvl w:val="0"/>
                <w:numId w:val="0"/>
              </w:numPr>
              <w:spacing w:before="120"/>
              <w:ind w:left="648" w:right="115" w:hanging="648"/>
              <w:rPr>
                <w:rFonts w:asciiTheme="majorHAnsi" w:hAnsiTheme="majorHAnsi" w:cstheme="majorHAnsi"/>
                <w:bCs w:val="0"/>
                <w:sz w:val="16"/>
                <w:szCs w:val="16"/>
                <w:lang w:val="en-US"/>
              </w:rPr>
            </w:pPr>
            <w:r>
              <w:rPr>
                <w:rFonts w:asciiTheme="majorHAnsi" w:hAnsiTheme="majorHAnsi" w:cstheme="majorHAnsi"/>
                <w:bCs w:val="0"/>
                <w:sz w:val="16"/>
                <w:szCs w:val="16"/>
                <w:lang w:val="en-US"/>
              </w:rPr>
              <w:t xml:space="preserve">  12</w:t>
            </w:r>
          </w:p>
        </w:tc>
        <w:tc>
          <w:tcPr>
            <w:tcW w:w="6570" w:type="dxa"/>
            <w:shd w:val="clear" w:color="auto" w:fill="auto"/>
          </w:tcPr>
          <w:p w14:paraId="145B4D91" w14:textId="6A320B32" w:rsidR="00241F5F" w:rsidRDefault="00241F5F" w:rsidP="00282B46">
            <w:pPr>
              <w:cnfStyle w:val="000000000000" w:firstRow="0" w:lastRow="0" w:firstColumn="0" w:lastColumn="0" w:oddVBand="0" w:evenVBand="0" w:oddHBand="0" w:evenHBand="0" w:firstRowFirstColumn="0" w:firstRowLastColumn="0" w:lastRowFirstColumn="0" w:lastRowLastColumn="0"/>
              <w:rPr>
                <w:noProof/>
              </w:rPr>
            </w:pPr>
            <w:r>
              <w:rPr>
                <w:noProof/>
              </w:rPr>
              <w:t xml:space="preserve">Enter the ”Min Salary” and ”Max Salary” as shown in screenshot below. </w:t>
            </w:r>
          </w:p>
          <w:p w14:paraId="5985351C" w14:textId="160336D5" w:rsidR="00282B46" w:rsidRDefault="00282B46" w:rsidP="00282B46">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DCF2BA8" wp14:editId="2FFC532A">
                  <wp:extent cx="2076065" cy="15494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9472"/>
                          <a:stretch/>
                        </pic:blipFill>
                        <pic:spPr bwMode="auto">
                          <a:xfrm>
                            <a:off x="0" y="0"/>
                            <a:ext cx="2087386" cy="1557849"/>
                          </a:xfrm>
                          <a:prstGeom prst="rect">
                            <a:avLst/>
                          </a:prstGeom>
                          <a:ln>
                            <a:noFill/>
                          </a:ln>
                          <a:extLst>
                            <a:ext uri="{53640926-AAD7-44D8-BBD7-CCE9431645EC}">
                              <a14:shadowObscured xmlns:a14="http://schemas.microsoft.com/office/drawing/2010/main"/>
                            </a:ext>
                          </a:extLst>
                        </pic:spPr>
                      </pic:pic>
                    </a:graphicData>
                  </a:graphic>
                </wp:inline>
              </w:drawing>
            </w:r>
          </w:p>
        </w:tc>
        <w:tc>
          <w:tcPr>
            <w:tcW w:w="1800" w:type="dxa"/>
            <w:shd w:val="clear" w:color="auto" w:fill="auto"/>
          </w:tcPr>
          <w:p w14:paraId="41AB18D8" w14:textId="1ACD7FC4" w:rsidR="00282B46" w:rsidRPr="000A0C0B"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color w:val="000000" w:themeColor="text1"/>
                <w:sz w:val="16"/>
                <w:szCs w:val="16"/>
                <w:lang w:val="en-US" w:eastAsia="en-US"/>
              </w:rPr>
            </w:pPr>
            <w:r w:rsidRPr="000A0C0B">
              <w:rPr>
                <w:rFonts w:asciiTheme="majorHAnsi" w:hAnsiTheme="majorHAnsi" w:cstheme="majorHAnsi"/>
                <w:b/>
                <w:bCs/>
                <w:color w:val="000000" w:themeColor="text1"/>
                <w:sz w:val="16"/>
                <w:szCs w:val="16"/>
                <w:lang w:val="en-US" w:eastAsia="en-US"/>
              </w:rPr>
              <w:t>Salary</w:t>
            </w:r>
          </w:p>
          <w:p w14:paraId="5BE4F6AD" w14:textId="7343437D" w:rsidR="00282B46" w:rsidRPr="000A0C0B" w:rsidRDefault="00D10508"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b/>
                <w:bCs/>
                <w:color w:val="000000" w:themeColor="text1"/>
                <w:sz w:val="16"/>
                <w:szCs w:val="16"/>
                <w:lang w:val="en-US" w:eastAsia="en-US"/>
              </w:rPr>
              <w:t>Min Salary</w:t>
            </w:r>
            <w:r w:rsidR="00282B46" w:rsidRPr="000A0C0B">
              <w:rPr>
                <w:rFonts w:asciiTheme="majorHAnsi" w:hAnsiTheme="majorHAnsi" w:cstheme="majorHAnsi"/>
                <w:b/>
                <w:bCs/>
                <w:color w:val="000000" w:themeColor="text1"/>
                <w:sz w:val="16"/>
                <w:szCs w:val="16"/>
                <w:lang w:val="en-US" w:eastAsia="en-US"/>
              </w:rPr>
              <w:t>:</w:t>
            </w:r>
            <w:r w:rsidR="00282B46" w:rsidRPr="000A0C0B">
              <w:rPr>
                <w:rFonts w:asciiTheme="majorHAnsi" w:hAnsiTheme="majorHAnsi" w:cstheme="majorHAnsi"/>
                <w:color w:val="000000" w:themeColor="text1"/>
                <w:sz w:val="16"/>
                <w:szCs w:val="16"/>
                <w:lang w:val="en-US" w:eastAsia="en-US"/>
              </w:rPr>
              <w:t xml:space="preserve"> CTC (Min)</w:t>
            </w:r>
          </w:p>
          <w:p w14:paraId="79D82D60" w14:textId="38662E7B" w:rsidR="00282B46" w:rsidRPr="000A0C0B" w:rsidRDefault="00D10508"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D10508">
              <w:rPr>
                <w:rFonts w:asciiTheme="majorHAnsi" w:hAnsiTheme="majorHAnsi" w:cstheme="majorHAnsi"/>
                <w:b/>
                <w:bCs/>
                <w:color w:val="000000" w:themeColor="text1"/>
                <w:sz w:val="16"/>
                <w:szCs w:val="16"/>
                <w:lang w:val="en-US" w:eastAsia="en-US"/>
              </w:rPr>
              <w:t>Max Salary</w:t>
            </w:r>
            <w:r>
              <w:rPr>
                <w:rFonts w:asciiTheme="majorHAnsi" w:hAnsiTheme="majorHAnsi" w:cstheme="majorHAnsi"/>
                <w:color w:val="000000" w:themeColor="text1"/>
                <w:sz w:val="16"/>
                <w:szCs w:val="16"/>
                <w:lang w:val="en-US" w:eastAsia="en-US"/>
              </w:rPr>
              <w:t xml:space="preserve">: </w:t>
            </w:r>
            <w:r w:rsidR="00282B46" w:rsidRPr="000A0C0B">
              <w:rPr>
                <w:rFonts w:asciiTheme="majorHAnsi" w:hAnsiTheme="majorHAnsi" w:cstheme="majorHAnsi"/>
                <w:color w:val="000000" w:themeColor="text1"/>
                <w:sz w:val="16"/>
                <w:szCs w:val="16"/>
                <w:lang w:val="en-US" w:eastAsia="en-US"/>
              </w:rPr>
              <w:t xml:space="preserve"> CTC (Max)</w:t>
            </w:r>
          </w:p>
          <w:p w14:paraId="6653589F" w14:textId="77777777" w:rsid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p>
        </w:tc>
      </w:tr>
      <w:tr w:rsidR="00282B46" w:rsidRPr="006F7F68" w14:paraId="7B53B557"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35FFD727" w14:textId="273B5AEC" w:rsidR="00282B46" w:rsidRDefault="00AD3B6C" w:rsidP="00AD3B6C">
            <w:pPr>
              <w:pStyle w:val="Ov4nr"/>
              <w:numPr>
                <w:ilvl w:val="0"/>
                <w:numId w:val="0"/>
              </w:numPr>
              <w:spacing w:before="120"/>
              <w:ind w:left="648" w:right="115" w:hanging="648"/>
              <w:rPr>
                <w:rFonts w:asciiTheme="majorHAnsi" w:hAnsiTheme="majorHAnsi" w:cstheme="majorHAnsi"/>
                <w:bCs w:val="0"/>
                <w:sz w:val="16"/>
                <w:szCs w:val="16"/>
                <w:lang w:val="en-US"/>
              </w:rPr>
            </w:pPr>
            <w:r>
              <w:rPr>
                <w:rFonts w:asciiTheme="majorHAnsi" w:hAnsiTheme="majorHAnsi" w:cstheme="majorHAnsi"/>
                <w:bCs w:val="0"/>
                <w:sz w:val="16"/>
                <w:szCs w:val="16"/>
                <w:lang w:val="en-US"/>
              </w:rPr>
              <w:lastRenderedPageBreak/>
              <w:t xml:space="preserve">  13</w:t>
            </w:r>
          </w:p>
        </w:tc>
        <w:tc>
          <w:tcPr>
            <w:tcW w:w="6570" w:type="dxa"/>
            <w:shd w:val="clear" w:color="auto" w:fill="auto"/>
          </w:tcPr>
          <w:p w14:paraId="0123B96F" w14:textId="363DD0E4" w:rsidR="00241F5F" w:rsidRDefault="00241F5F" w:rsidP="00282B46">
            <w:pPr>
              <w:cnfStyle w:val="000000000000" w:firstRow="0" w:lastRow="0" w:firstColumn="0" w:lastColumn="0" w:oddVBand="0" w:evenVBand="0" w:oddHBand="0" w:evenHBand="0" w:firstRowFirstColumn="0" w:firstRowLastColumn="0" w:lastRowFirstColumn="0" w:lastRowLastColumn="0"/>
              <w:rPr>
                <w:noProof/>
              </w:rPr>
            </w:pPr>
            <w:r>
              <w:rPr>
                <w:noProof/>
              </w:rPr>
              <w:t>Enter the ”Notice Period” as shown in screenshot below.</w:t>
            </w:r>
          </w:p>
          <w:p w14:paraId="32EDBF5F" w14:textId="1CE465D7" w:rsidR="00282B46" w:rsidRDefault="00282B46" w:rsidP="00282B46">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F49CF48" wp14:editId="25BA7599">
                  <wp:extent cx="2089150" cy="156781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9150" cy="1567815"/>
                          </a:xfrm>
                          <a:prstGeom prst="rect">
                            <a:avLst/>
                          </a:prstGeom>
                        </pic:spPr>
                      </pic:pic>
                    </a:graphicData>
                  </a:graphic>
                </wp:inline>
              </w:drawing>
            </w:r>
          </w:p>
        </w:tc>
        <w:tc>
          <w:tcPr>
            <w:tcW w:w="1800" w:type="dxa"/>
            <w:shd w:val="clear" w:color="auto" w:fill="auto"/>
          </w:tcPr>
          <w:p w14:paraId="65D36EEF" w14:textId="5348CC45" w:rsid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r w:rsidRPr="00D10508">
              <w:rPr>
                <w:rFonts w:ascii="Calibri" w:hAnsi="Calibri" w:cs="Calibri"/>
                <w:b/>
                <w:bCs/>
                <w:color w:val="000000" w:themeColor="text1"/>
                <w:lang w:val="en-US" w:eastAsia="en-US"/>
              </w:rPr>
              <w:t>Notice Period</w:t>
            </w:r>
            <w:r>
              <w:rPr>
                <w:rFonts w:ascii="Calibri" w:hAnsi="Calibri" w:cs="Calibri"/>
                <w:color w:val="000000" w:themeColor="text1"/>
                <w:lang w:val="en-US" w:eastAsia="en-US"/>
              </w:rPr>
              <w:t>: Notice Period</w:t>
            </w:r>
          </w:p>
        </w:tc>
      </w:tr>
      <w:tr w:rsidR="00282B46" w:rsidRPr="006F7F68" w14:paraId="6C446E15"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6271BCAA" w14:textId="0B7B66AA" w:rsidR="00282B46" w:rsidRDefault="00AD3B6C" w:rsidP="00AD3B6C">
            <w:pPr>
              <w:pStyle w:val="Ov4nr"/>
              <w:numPr>
                <w:ilvl w:val="0"/>
                <w:numId w:val="0"/>
              </w:numPr>
              <w:spacing w:before="120"/>
              <w:ind w:left="648" w:right="115" w:hanging="648"/>
              <w:rPr>
                <w:rFonts w:asciiTheme="majorHAnsi" w:hAnsiTheme="majorHAnsi" w:cstheme="majorHAnsi"/>
                <w:bCs w:val="0"/>
                <w:sz w:val="16"/>
                <w:szCs w:val="16"/>
                <w:lang w:val="en-US"/>
              </w:rPr>
            </w:pPr>
            <w:r>
              <w:rPr>
                <w:rFonts w:asciiTheme="majorHAnsi" w:hAnsiTheme="majorHAnsi" w:cstheme="majorHAnsi"/>
                <w:bCs w:val="0"/>
                <w:sz w:val="16"/>
                <w:szCs w:val="16"/>
                <w:lang w:val="en-US"/>
              </w:rPr>
              <w:t xml:space="preserve">  14</w:t>
            </w:r>
          </w:p>
        </w:tc>
        <w:tc>
          <w:tcPr>
            <w:tcW w:w="6570" w:type="dxa"/>
            <w:shd w:val="clear" w:color="auto" w:fill="auto"/>
          </w:tcPr>
          <w:p w14:paraId="5FF689C4" w14:textId="7B57B728" w:rsidR="00241F5F" w:rsidRDefault="00241F5F" w:rsidP="00282B46">
            <w:pPr>
              <w:cnfStyle w:val="000000000000" w:firstRow="0" w:lastRow="0" w:firstColumn="0" w:lastColumn="0" w:oddVBand="0" w:evenVBand="0" w:oddHBand="0" w:evenHBand="0" w:firstRowFirstColumn="0" w:firstRowLastColumn="0" w:lastRowFirstColumn="0" w:lastRowLastColumn="0"/>
              <w:rPr>
                <w:noProof/>
              </w:rPr>
            </w:pPr>
            <w:r>
              <w:rPr>
                <w:noProof/>
              </w:rPr>
              <w:t>Enter the ”Last Seen” details as shown in screenshot below.</w:t>
            </w:r>
          </w:p>
          <w:p w14:paraId="405FA2F8" w14:textId="7C839BA2" w:rsidR="00282B46" w:rsidRDefault="00282B46" w:rsidP="00282B46">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1A6FB78" wp14:editId="622BA996">
                  <wp:extent cx="2305050" cy="4466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0913" cy="455540"/>
                          </a:xfrm>
                          <a:prstGeom prst="rect">
                            <a:avLst/>
                          </a:prstGeom>
                        </pic:spPr>
                      </pic:pic>
                    </a:graphicData>
                  </a:graphic>
                </wp:inline>
              </w:drawing>
            </w:r>
          </w:p>
        </w:tc>
        <w:tc>
          <w:tcPr>
            <w:tcW w:w="1800" w:type="dxa"/>
            <w:shd w:val="clear" w:color="auto" w:fill="auto"/>
          </w:tcPr>
          <w:p w14:paraId="2FFBDC6F" w14:textId="30471C7A" w:rsidR="00282B46"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r w:rsidRPr="00D10508">
              <w:rPr>
                <w:rFonts w:ascii="Calibri" w:hAnsi="Calibri" w:cs="Calibri"/>
                <w:b/>
                <w:bCs/>
                <w:color w:val="000000" w:themeColor="text1"/>
                <w:lang w:val="en-US" w:eastAsia="en-US"/>
              </w:rPr>
              <w:t>Filter by last seen:</w:t>
            </w:r>
            <w:r>
              <w:rPr>
                <w:rFonts w:ascii="Calibri" w:hAnsi="Calibri" w:cs="Calibri"/>
                <w:color w:val="000000" w:themeColor="text1"/>
                <w:lang w:val="en-US" w:eastAsia="en-US"/>
              </w:rPr>
              <w:t xml:space="preserve"> Active in </w:t>
            </w:r>
          </w:p>
        </w:tc>
      </w:tr>
      <w:tr w:rsidR="00282B46" w:rsidRPr="006F7F68" w14:paraId="52E4D5F2"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4C510551" w14:textId="1213214C" w:rsidR="00282B46" w:rsidRPr="00096735" w:rsidRDefault="00AD3B6C" w:rsidP="00AD3B6C">
            <w:pPr>
              <w:pStyle w:val="Ov4nr"/>
              <w:numPr>
                <w:ilvl w:val="0"/>
                <w:numId w:val="0"/>
              </w:numPr>
              <w:spacing w:before="120"/>
              <w:ind w:left="648" w:right="115" w:hanging="648"/>
              <w:rPr>
                <w:rFonts w:asciiTheme="majorHAnsi" w:hAnsiTheme="majorHAnsi" w:cstheme="majorHAnsi"/>
                <w:bCs w:val="0"/>
                <w:sz w:val="16"/>
                <w:szCs w:val="16"/>
                <w:lang w:val="en-US"/>
              </w:rPr>
            </w:pPr>
            <w:r>
              <w:rPr>
                <w:rFonts w:asciiTheme="majorHAnsi" w:hAnsiTheme="majorHAnsi" w:cstheme="majorHAnsi"/>
                <w:bCs w:val="0"/>
                <w:sz w:val="16"/>
                <w:szCs w:val="16"/>
                <w:lang w:val="en-US"/>
              </w:rPr>
              <w:t xml:space="preserve">  15</w:t>
            </w:r>
          </w:p>
        </w:tc>
        <w:tc>
          <w:tcPr>
            <w:tcW w:w="6570" w:type="dxa"/>
            <w:shd w:val="clear" w:color="auto" w:fill="auto"/>
          </w:tcPr>
          <w:p w14:paraId="5B45E1AB" w14:textId="4392A8E3" w:rsidR="00282B46" w:rsidRPr="00096735" w:rsidRDefault="00282B46" w:rsidP="00282B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Once given all required information, we need click on search tab which will display the details of candidate</w:t>
            </w:r>
          </w:p>
        </w:tc>
        <w:tc>
          <w:tcPr>
            <w:tcW w:w="1800" w:type="dxa"/>
            <w:shd w:val="clear" w:color="auto" w:fill="auto"/>
          </w:tcPr>
          <w:p w14:paraId="22EF56E2" w14:textId="77777777" w:rsidR="00282B46" w:rsidRPr="006F7F68"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p>
        </w:tc>
      </w:tr>
      <w:tr w:rsidR="00282B46" w:rsidRPr="006F7F68" w14:paraId="1D727810"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2CF84B03" w14:textId="183B0E2D" w:rsidR="00282B46" w:rsidRPr="00096735" w:rsidRDefault="00AD3B6C" w:rsidP="00AD3B6C">
            <w:pPr>
              <w:pStyle w:val="Ov4nr"/>
              <w:numPr>
                <w:ilvl w:val="0"/>
                <w:numId w:val="0"/>
              </w:numPr>
              <w:spacing w:before="120"/>
              <w:ind w:left="648" w:right="115" w:hanging="648"/>
              <w:rPr>
                <w:rFonts w:asciiTheme="majorHAnsi" w:hAnsiTheme="majorHAnsi" w:cstheme="majorHAnsi"/>
                <w:bCs w:val="0"/>
                <w:sz w:val="16"/>
                <w:szCs w:val="16"/>
                <w:lang w:val="en-US"/>
              </w:rPr>
            </w:pPr>
            <w:r>
              <w:rPr>
                <w:rFonts w:asciiTheme="majorHAnsi" w:hAnsiTheme="majorHAnsi" w:cstheme="majorHAnsi"/>
                <w:bCs w:val="0"/>
                <w:sz w:val="16"/>
                <w:szCs w:val="16"/>
                <w:lang w:val="en-US"/>
              </w:rPr>
              <w:t xml:space="preserve">  16</w:t>
            </w:r>
          </w:p>
        </w:tc>
        <w:tc>
          <w:tcPr>
            <w:tcW w:w="6570" w:type="dxa"/>
            <w:shd w:val="clear" w:color="auto" w:fill="auto"/>
          </w:tcPr>
          <w:p w14:paraId="7C8510A9" w14:textId="77777777" w:rsidR="00282B46" w:rsidRPr="00096735" w:rsidRDefault="00282B46" w:rsidP="00282B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noProof/>
                <w:sz w:val="16"/>
                <w:szCs w:val="16"/>
                <w:lang w:val="en-US"/>
              </w:rPr>
              <w:drawing>
                <wp:inline distT="0" distB="0" distL="0" distR="0" wp14:anchorId="16C8B7A5" wp14:editId="09BD8172">
                  <wp:extent cx="3896436" cy="176838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5045" cy="1781366"/>
                          </a:xfrm>
                          <a:prstGeom prst="rect">
                            <a:avLst/>
                          </a:prstGeom>
                        </pic:spPr>
                      </pic:pic>
                    </a:graphicData>
                  </a:graphic>
                </wp:inline>
              </w:drawing>
            </w:r>
          </w:p>
          <w:p w14:paraId="17DD1058" w14:textId="77777777" w:rsidR="00282B46" w:rsidRPr="00096735" w:rsidRDefault="00282B46" w:rsidP="00282B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After that click on candidate profile where we will get full information in same page as one pop-up</w:t>
            </w:r>
          </w:p>
          <w:p w14:paraId="4C627D51" w14:textId="77777777" w:rsidR="00282B46" w:rsidRPr="00096735" w:rsidRDefault="00282B46" w:rsidP="00282B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796E7459" w14:textId="49531F74" w:rsidR="00282B46" w:rsidRPr="006F7F68"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r>
              <w:rPr>
                <w:rFonts w:ascii="Calibri" w:hAnsi="Calibri" w:cs="Calibri"/>
                <w:color w:val="000000" w:themeColor="text1"/>
                <w:lang w:val="en-US" w:eastAsia="en-US"/>
              </w:rPr>
              <w:t>Bot will validate the candidate name in candidate tracker to check if the resume has not been already downloaded.</w:t>
            </w:r>
          </w:p>
        </w:tc>
      </w:tr>
      <w:tr w:rsidR="00282B46" w:rsidRPr="006F7F68" w14:paraId="2F6A8705" w14:textId="77777777" w:rsidTr="002E21EC">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15DDE138" w14:textId="37EF4AFD" w:rsidR="00282B46" w:rsidRPr="00096735" w:rsidRDefault="00AD3B6C" w:rsidP="00AD3B6C">
            <w:pPr>
              <w:pStyle w:val="Ov4nr"/>
              <w:numPr>
                <w:ilvl w:val="0"/>
                <w:numId w:val="0"/>
              </w:numPr>
              <w:spacing w:before="120"/>
              <w:ind w:left="648" w:right="115" w:hanging="648"/>
              <w:rPr>
                <w:rFonts w:asciiTheme="majorHAnsi" w:hAnsiTheme="majorHAnsi" w:cstheme="majorHAnsi"/>
                <w:bCs w:val="0"/>
                <w:sz w:val="16"/>
                <w:szCs w:val="16"/>
                <w:lang w:val="en-US"/>
              </w:rPr>
            </w:pPr>
            <w:r>
              <w:rPr>
                <w:rFonts w:asciiTheme="majorHAnsi" w:hAnsiTheme="majorHAnsi" w:cstheme="majorHAnsi"/>
                <w:bCs w:val="0"/>
                <w:sz w:val="16"/>
                <w:szCs w:val="16"/>
                <w:lang w:val="en-US"/>
              </w:rPr>
              <w:lastRenderedPageBreak/>
              <w:t xml:space="preserve">  17</w:t>
            </w:r>
          </w:p>
        </w:tc>
        <w:tc>
          <w:tcPr>
            <w:tcW w:w="6570" w:type="dxa"/>
            <w:shd w:val="clear" w:color="auto" w:fill="auto"/>
          </w:tcPr>
          <w:p w14:paraId="24CA8BA2" w14:textId="77777777" w:rsidR="00282B46" w:rsidRPr="00096735" w:rsidRDefault="00282B46" w:rsidP="00282B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noProof/>
                <w:sz w:val="16"/>
                <w:szCs w:val="16"/>
                <w:lang w:val="en-US"/>
              </w:rPr>
              <w:drawing>
                <wp:inline distT="0" distB="0" distL="0" distR="0" wp14:anchorId="352B569C" wp14:editId="6AFCCD61">
                  <wp:extent cx="3821373" cy="1340747"/>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5067" cy="1359586"/>
                          </a:xfrm>
                          <a:prstGeom prst="rect">
                            <a:avLst/>
                          </a:prstGeom>
                        </pic:spPr>
                      </pic:pic>
                    </a:graphicData>
                  </a:graphic>
                </wp:inline>
              </w:drawing>
            </w:r>
          </w:p>
          <w:p w14:paraId="095B7DE7" w14:textId="77777777" w:rsidR="00282B46" w:rsidRPr="00096735" w:rsidRDefault="00282B46" w:rsidP="00282B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p w14:paraId="15F9B54D" w14:textId="77777777" w:rsidR="00282B46" w:rsidRPr="00096735" w:rsidRDefault="00282B46" w:rsidP="00282B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Once profile got opens in another pop-up, we can able to get option called Download where can able to download resumes</w:t>
            </w:r>
          </w:p>
          <w:p w14:paraId="27AD0F29" w14:textId="77777777" w:rsidR="00282B46" w:rsidRPr="00096735" w:rsidRDefault="00282B46" w:rsidP="00282B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Click on Download option, resumes will download in specified location and finally click close cross mark will navigate back the old screen.</w:t>
            </w:r>
          </w:p>
          <w:p w14:paraId="7C15EF6A" w14:textId="77777777" w:rsidR="00282B46" w:rsidRPr="00096735" w:rsidRDefault="00282B46" w:rsidP="00282B4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16"/>
                <w:szCs w:val="16"/>
              </w:rPr>
            </w:pPr>
          </w:p>
        </w:tc>
        <w:tc>
          <w:tcPr>
            <w:tcW w:w="1800" w:type="dxa"/>
            <w:shd w:val="clear" w:color="auto" w:fill="auto"/>
          </w:tcPr>
          <w:p w14:paraId="708EC00C" w14:textId="77777777" w:rsidR="00282B46" w:rsidRPr="006F7F68" w:rsidRDefault="00282B46" w:rsidP="00282B46">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lang w:val="en-US" w:eastAsia="en-US"/>
              </w:rPr>
            </w:pPr>
          </w:p>
        </w:tc>
      </w:tr>
    </w:tbl>
    <w:p w14:paraId="43B3F73C" w14:textId="6C0F5DFF" w:rsidR="003A06EC" w:rsidRDefault="003A06EC" w:rsidP="004B653A">
      <w:pPr>
        <w:pStyle w:val="Brdtekst1"/>
        <w:rPr>
          <w:rFonts w:ascii="Calibri" w:hAnsi="Calibri" w:cs="Calibri"/>
          <w:lang w:val="en-US" w:eastAsia="en-US"/>
        </w:rPr>
      </w:pPr>
    </w:p>
    <w:p w14:paraId="2495E70A" w14:textId="193801C0" w:rsidR="00ED1BF2" w:rsidRDefault="00ED1BF2" w:rsidP="004B653A">
      <w:pPr>
        <w:pStyle w:val="Brdtekst1"/>
        <w:rPr>
          <w:rFonts w:ascii="Calibri" w:hAnsi="Calibri" w:cs="Calibri"/>
          <w:lang w:val="en-US" w:eastAsia="en-US"/>
        </w:rPr>
      </w:pPr>
    </w:p>
    <w:p w14:paraId="14A7D34E" w14:textId="056225CA" w:rsidR="0081691F" w:rsidRDefault="0081691F" w:rsidP="004B653A">
      <w:pPr>
        <w:pStyle w:val="Brdtekst1"/>
        <w:rPr>
          <w:rFonts w:ascii="Calibri" w:hAnsi="Calibri" w:cs="Calibri"/>
          <w:lang w:val="en-US" w:eastAsia="en-US"/>
        </w:rPr>
      </w:pPr>
    </w:p>
    <w:p w14:paraId="215070AE" w14:textId="25FF82D4" w:rsidR="0081691F" w:rsidRDefault="0081691F" w:rsidP="004B653A">
      <w:pPr>
        <w:pStyle w:val="Brdtekst1"/>
        <w:rPr>
          <w:rFonts w:ascii="Calibri" w:hAnsi="Calibri" w:cs="Calibri"/>
          <w:lang w:val="en-US" w:eastAsia="en-US"/>
        </w:rPr>
      </w:pPr>
    </w:p>
    <w:p w14:paraId="564ABAA8" w14:textId="0BE7AF5A" w:rsidR="0081691F" w:rsidRDefault="0081691F" w:rsidP="004B653A">
      <w:pPr>
        <w:pStyle w:val="Brdtekst1"/>
        <w:rPr>
          <w:rFonts w:ascii="Calibri" w:hAnsi="Calibri" w:cs="Calibri"/>
          <w:lang w:val="en-US" w:eastAsia="en-US"/>
        </w:rPr>
      </w:pPr>
    </w:p>
    <w:p w14:paraId="523ECDE3" w14:textId="4E6D4E29" w:rsidR="0081691F" w:rsidRDefault="0081691F" w:rsidP="004B653A">
      <w:pPr>
        <w:pStyle w:val="Brdtekst1"/>
        <w:rPr>
          <w:rFonts w:ascii="Calibri" w:hAnsi="Calibri" w:cs="Calibri"/>
          <w:lang w:val="en-US" w:eastAsia="en-US"/>
        </w:rPr>
      </w:pPr>
    </w:p>
    <w:p w14:paraId="525C6CC9" w14:textId="3EC63875" w:rsidR="0081691F" w:rsidRDefault="0081691F" w:rsidP="004B653A">
      <w:pPr>
        <w:pStyle w:val="Brdtekst1"/>
        <w:rPr>
          <w:rFonts w:ascii="Calibri" w:hAnsi="Calibri" w:cs="Calibri"/>
          <w:lang w:val="en-US" w:eastAsia="en-US"/>
        </w:rPr>
      </w:pPr>
    </w:p>
    <w:p w14:paraId="25559AF9" w14:textId="2C06465B" w:rsidR="007B0576" w:rsidRDefault="007B0576" w:rsidP="004B653A">
      <w:pPr>
        <w:pStyle w:val="Brdtekst1"/>
        <w:rPr>
          <w:rFonts w:ascii="Calibri" w:hAnsi="Calibri" w:cs="Calibri"/>
          <w:lang w:val="en-US" w:eastAsia="en-US"/>
        </w:rPr>
      </w:pPr>
    </w:p>
    <w:tbl>
      <w:tblPr>
        <w:tblStyle w:val="GridTable1Light-Accent31"/>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630"/>
        <w:gridCol w:w="6570"/>
        <w:gridCol w:w="1800"/>
      </w:tblGrid>
      <w:tr w:rsidR="005E40A4" w:rsidRPr="00096735" w14:paraId="6BEB3A5B" w14:textId="77777777" w:rsidTr="00AE1EAB">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9000" w:type="dxa"/>
            <w:gridSpan w:val="3"/>
            <w:shd w:val="clear" w:color="auto" w:fill="FFE600"/>
          </w:tcPr>
          <w:p w14:paraId="2EF79A67" w14:textId="44B02909" w:rsidR="005E40A4" w:rsidRPr="005E40A4" w:rsidRDefault="005E40A4" w:rsidP="005E40A4">
            <w:pPr>
              <w:pStyle w:val="Billedtekstoverskrift"/>
              <w:rPr>
                <w:b/>
                <w:bCs w:val="0"/>
                <w:sz w:val="24"/>
                <w:szCs w:val="24"/>
              </w:rPr>
            </w:pPr>
            <w:r>
              <w:rPr>
                <w:rFonts w:ascii="Calibri" w:hAnsi="Calibri" w:cs="Calibri"/>
                <w:b/>
                <w:sz w:val="20"/>
                <w:szCs w:val="20"/>
                <w:lang w:val="en-US"/>
              </w:rPr>
              <w:lastRenderedPageBreak/>
              <w:t>Web-Posting</w:t>
            </w:r>
            <w:r w:rsidRPr="006F7F68">
              <w:rPr>
                <w:rFonts w:ascii="Calibri" w:hAnsi="Calibri" w:cs="Calibri"/>
                <w:b/>
                <w:sz w:val="20"/>
                <w:szCs w:val="20"/>
                <w:lang w:val="en-US"/>
              </w:rPr>
              <w:t xml:space="preserve"> – </w:t>
            </w:r>
            <w:r>
              <w:rPr>
                <w:rFonts w:ascii="Calibri" w:hAnsi="Calibri" w:cs="Calibri"/>
                <w:b/>
                <w:sz w:val="20"/>
                <w:szCs w:val="20"/>
                <w:lang w:val="en-US"/>
              </w:rPr>
              <w:t xml:space="preserve">Post job on Naukri.com </w:t>
            </w:r>
          </w:p>
        </w:tc>
      </w:tr>
      <w:tr w:rsidR="005E40A4" w:rsidRPr="006F7F68" w14:paraId="2679F8F0" w14:textId="77777777" w:rsidTr="00AE1EAB">
        <w:trPr>
          <w:trHeight w:val="393"/>
        </w:trPr>
        <w:tc>
          <w:tcPr>
            <w:cnfStyle w:val="001000000000" w:firstRow="0" w:lastRow="0" w:firstColumn="1" w:lastColumn="0" w:oddVBand="0" w:evenVBand="0" w:oddHBand="0" w:evenHBand="0" w:firstRowFirstColumn="0" w:firstRowLastColumn="0" w:lastRowFirstColumn="0" w:lastRowLastColumn="0"/>
            <w:tcW w:w="630" w:type="dxa"/>
            <w:shd w:val="clear" w:color="auto" w:fill="FFE600"/>
          </w:tcPr>
          <w:p w14:paraId="3A2AA633" w14:textId="77777777" w:rsidR="005E40A4" w:rsidRPr="006F7F68" w:rsidRDefault="005E40A4" w:rsidP="00AE1EAB">
            <w:pPr>
              <w:pStyle w:val="Billedtekstoverskrift"/>
              <w:rPr>
                <w:rFonts w:ascii="Calibri" w:hAnsi="Calibri" w:cs="Calibri"/>
                <w:b/>
                <w:bCs w:val="0"/>
                <w:sz w:val="20"/>
                <w:szCs w:val="20"/>
                <w:lang w:val="en-US"/>
              </w:rPr>
            </w:pPr>
            <w:r w:rsidRPr="006F7F68">
              <w:rPr>
                <w:rFonts w:ascii="Calibri" w:hAnsi="Calibri" w:cs="Calibri"/>
                <w:b/>
                <w:bCs w:val="0"/>
                <w:sz w:val="20"/>
                <w:szCs w:val="20"/>
                <w:lang w:val="en-US"/>
              </w:rPr>
              <w:t>Step</w:t>
            </w:r>
          </w:p>
        </w:tc>
        <w:tc>
          <w:tcPr>
            <w:tcW w:w="6570" w:type="dxa"/>
            <w:shd w:val="clear" w:color="auto" w:fill="FFE600"/>
          </w:tcPr>
          <w:p w14:paraId="1136D729" w14:textId="77777777" w:rsidR="005E40A4" w:rsidRPr="006F7F68" w:rsidRDefault="005E40A4" w:rsidP="00AE1EAB">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Details</w:t>
            </w:r>
          </w:p>
        </w:tc>
        <w:tc>
          <w:tcPr>
            <w:tcW w:w="1800" w:type="dxa"/>
            <w:shd w:val="clear" w:color="auto" w:fill="FFE600"/>
          </w:tcPr>
          <w:p w14:paraId="7FE8F132" w14:textId="77777777" w:rsidR="005E40A4" w:rsidRPr="006F7F68" w:rsidRDefault="005E40A4" w:rsidP="00AE1EAB">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Comment</w:t>
            </w:r>
          </w:p>
        </w:tc>
      </w:tr>
      <w:tr w:rsidR="005E40A4" w:rsidRPr="00FB50C1" w14:paraId="28F4EF5C"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304FC6B6" w14:textId="77777777" w:rsidR="005E40A4" w:rsidRPr="00FB50C1" w:rsidRDefault="005E40A4" w:rsidP="00AE1EAB">
            <w:pPr>
              <w:pStyle w:val="Ov4nr"/>
              <w:numPr>
                <w:ilvl w:val="0"/>
                <w:numId w:val="0"/>
              </w:numPr>
              <w:spacing w:before="120"/>
              <w:ind w:left="284" w:right="115"/>
              <w:rPr>
                <w:rFonts w:asciiTheme="majorHAnsi" w:hAnsiTheme="majorHAnsi" w:cstheme="majorHAnsi"/>
                <w:bCs w:val="0"/>
                <w:sz w:val="16"/>
                <w:szCs w:val="16"/>
                <w:lang w:val="en-US"/>
              </w:rPr>
            </w:pPr>
            <w:r w:rsidRPr="00FB50C1">
              <w:rPr>
                <w:rFonts w:asciiTheme="majorHAnsi" w:hAnsiTheme="majorHAnsi" w:cstheme="majorHAnsi"/>
                <w:bCs w:val="0"/>
                <w:sz w:val="16"/>
                <w:szCs w:val="16"/>
                <w:lang w:val="en-US"/>
              </w:rPr>
              <w:t>1</w:t>
            </w:r>
          </w:p>
        </w:tc>
        <w:tc>
          <w:tcPr>
            <w:tcW w:w="6570" w:type="dxa"/>
            <w:shd w:val="clear" w:color="auto" w:fill="auto"/>
          </w:tcPr>
          <w:p w14:paraId="2DDC3481" w14:textId="77777777" w:rsidR="005E40A4" w:rsidRPr="00FB50C1" w:rsidRDefault="005E40A4" w:rsidP="005E40A4">
            <w:pPr>
              <w:jc w:val="left"/>
              <w:cnfStyle w:val="000000000000" w:firstRow="0" w:lastRow="0" w:firstColumn="0" w:lastColumn="0" w:oddVBand="0" w:evenVBand="0" w:oddHBand="0" w:evenHBand="0" w:firstRowFirstColumn="0" w:firstRowLastColumn="0" w:lastRowFirstColumn="0" w:lastRowLastColumn="0"/>
              <w:rPr>
                <w:rStyle w:val="Hyperlink"/>
                <w:rFonts w:asciiTheme="majorHAnsi" w:hAnsiTheme="majorHAnsi" w:cstheme="majorHAnsi"/>
                <w:sz w:val="16"/>
                <w:szCs w:val="16"/>
              </w:rPr>
            </w:pPr>
            <w:r w:rsidRPr="00FB50C1">
              <w:rPr>
                <w:rFonts w:asciiTheme="majorHAnsi" w:hAnsiTheme="majorHAnsi" w:cstheme="majorHAnsi"/>
                <w:sz w:val="16"/>
                <w:szCs w:val="16"/>
              </w:rPr>
              <w:t xml:space="preserve">Open the URL: </w:t>
            </w:r>
            <w:hyperlink r:id="rId55" w:history="1">
              <w:r w:rsidRPr="00FB50C1">
                <w:rPr>
                  <w:rStyle w:val="Hyperlink"/>
                  <w:rFonts w:asciiTheme="majorHAnsi" w:hAnsiTheme="majorHAnsi" w:cstheme="majorHAnsi"/>
                  <w:sz w:val="16"/>
                  <w:szCs w:val="16"/>
                </w:rPr>
                <w:t>https://www.naukri.com/recruit/login?msg=TO&amp;URL=https%3A%2F%2Frecruit.naukri.com</w:t>
              </w:r>
            </w:hyperlink>
          </w:p>
          <w:p w14:paraId="78DC3C71" w14:textId="2B033311" w:rsidR="005E40A4" w:rsidRPr="00FB50C1" w:rsidRDefault="005E40A4" w:rsidP="005E40A4">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3407C3F2" w14:textId="77777777" w:rsidR="005E40A4" w:rsidRPr="00FB50C1" w:rsidRDefault="005E40A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FB50C1" w14:paraId="49D91A54"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411508CB" w14:textId="1B2AE334" w:rsidR="005E40A4" w:rsidRPr="00FB50C1"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2</w:t>
            </w:r>
          </w:p>
        </w:tc>
        <w:tc>
          <w:tcPr>
            <w:tcW w:w="6570" w:type="dxa"/>
            <w:shd w:val="clear" w:color="auto" w:fill="auto"/>
          </w:tcPr>
          <w:p w14:paraId="36737CEA"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16"/>
                <w:szCs w:val="16"/>
              </w:rPr>
            </w:pPr>
            <w:r w:rsidRPr="00FB50C1">
              <w:rPr>
                <w:rFonts w:asciiTheme="majorHAnsi" w:hAnsiTheme="majorHAnsi" w:cstheme="majorHAnsi"/>
                <w:sz w:val="16"/>
                <w:szCs w:val="16"/>
              </w:rPr>
              <w:t>Click on Login/Register tab.</w:t>
            </w:r>
            <w:r w:rsidRPr="00FB50C1">
              <w:rPr>
                <w:rFonts w:asciiTheme="majorHAnsi" w:hAnsiTheme="majorHAnsi" w:cstheme="majorHAnsi"/>
                <w:noProof/>
                <w:sz w:val="16"/>
                <w:szCs w:val="16"/>
              </w:rPr>
              <w:t xml:space="preserve"> </w:t>
            </w:r>
          </w:p>
          <w:p w14:paraId="648536FE" w14:textId="50B4782F"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noProof/>
                <w:sz w:val="16"/>
                <w:szCs w:val="16"/>
                <w:lang w:val="en-US"/>
              </w:rPr>
              <w:drawing>
                <wp:inline distT="0" distB="0" distL="0" distR="0" wp14:anchorId="725C8AE0" wp14:editId="63489800">
                  <wp:extent cx="2062886" cy="2253836"/>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ukrilog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85727" cy="2278792"/>
                          </a:xfrm>
                          <a:prstGeom prst="rect">
                            <a:avLst/>
                          </a:prstGeom>
                        </pic:spPr>
                      </pic:pic>
                    </a:graphicData>
                  </a:graphic>
                </wp:inline>
              </w:drawing>
            </w:r>
          </w:p>
          <w:p w14:paraId="63F5A299" w14:textId="77777777" w:rsidR="005E40A4" w:rsidRPr="00FB50C1" w:rsidRDefault="005E40A4"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sz w:val="16"/>
                <w:szCs w:val="16"/>
              </w:rPr>
              <w:t>Enter the recruiter credentials in email and password fields</w:t>
            </w:r>
          </w:p>
          <w:p w14:paraId="5EFF24E4" w14:textId="2789C936" w:rsidR="005E40A4" w:rsidRPr="00FB50C1" w:rsidRDefault="005E40A4"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sz w:val="16"/>
                <w:szCs w:val="16"/>
              </w:rPr>
              <w:t>Click on Login.</w:t>
            </w:r>
          </w:p>
        </w:tc>
        <w:tc>
          <w:tcPr>
            <w:tcW w:w="1800" w:type="dxa"/>
            <w:shd w:val="clear" w:color="auto" w:fill="auto"/>
          </w:tcPr>
          <w:p w14:paraId="51E22F05"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Username and Password will be stored in credential Vault. </w:t>
            </w:r>
          </w:p>
          <w:p w14:paraId="7D37342A" w14:textId="4CD992D1" w:rsidR="005E40A4" w:rsidRPr="00FB50C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Business user can login anytime and update the credential details.</w:t>
            </w:r>
          </w:p>
        </w:tc>
      </w:tr>
      <w:tr w:rsidR="005E40A4" w:rsidRPr="00FB50C1" w14:paraId="5B36BFEC"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3C9B9A2E" w14:textId="575AF25E" w:rsidR="005E40A4" w:rsidRPr="00FB50C1"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3</w:t>
            </w:r>
          </w:p>
        </w:tc>
        <w:tc>
          <w:tcPr>
            <w:tcW w:w="6570" w:type="dxa"/>
            <w:shd w:val="clear" w:color="auto" w:fill="auto"/>
          </w:tcPr>
          <w:p w14:paraId="4A053D7F"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sz w:val="16"/>
                <w:szCs w:val="16"/>
              </w:rPr>
              <w:t>On the home page navbar click Jobs &amp; Responses.</w:t>
            </w:r>
          </w:p>
          <w:p w14:paraId="7344570B" w14:textId="77777777" w:rsidR="005E40A4" w:rsidRPr="00FB50C1" w:rsidRDefault="005E40A4"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noProof/>
                <w:sz w:val="16"/>
                <w:szCs w:val="16"/>
                <w:lang w:val="en-US"/>
              </w:rPr>
              <w:drawing>
                <wp:inline distT="0" distB="0" distL="0" distR="0" wp14:anchorId="2F2DB7AF" wp14:editId="7B72AAC3">
                  <wp:extent cx="3745382" cy="753261"/>
                  <wp:effectExtent l="0" t="0" r="7620" b="8890"/>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bar.PNG"/>
                          <pic:cNvPicPr/>
                        </pic:nvPicPr>
                        <pic:blipFill>
                          <a:blip r:embed="rId57">
                            <a:extLst>
                              <a:ext uri="{28A0092B-C50C-407E-A947-70E740481C1C}">
                                <a14:useLocalDpi xmlns:a14="http://schemas.microsoft.com/office/drawing/2010/main" val="0"/>
                              </a:ext>
                            </a:extLst>
                          </a:blip>
                          <a:stretch>
                            <a:fillRect/>
                          </a:stretch>
                        </pic:blipFill>
                        <pic:spPr>
                          <a:xfrm>
                            <a:off x="0" y="0"/>
                            <a:ext cx="3770487" cy="758310"/>
                          </a:xfrm>
                          <a:prstGeom prst="rect">
                            <a:avLst/>
                          </a:prstGeom>
                        </pic:spPr>
                      </pic:pic>
                    </a:graphicData>
                  </a:graphic>
                </wp:inline>
              </w:drawing>
            </w:r>
          </w:p>
          <w:p w14:paraId="3876B100" w14:textId="1FCC3AC2" w:rsidR="00521957" w:rsidRPr="00FB50C1" w:rsidRDefault="00521957"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sz w:val="16"/>
                <w:szCs w:val="16"/>
              </w:rPr>
              <w:t>On Jobs &amp; Responses select Post a private job</w:t>
            </w:r>
          </w:p>
        </w:tc>
        <w:tc>
          <w:tcPr>
            <w:tcW w:w="1800" w:type="dxa"/>
            <w:shd w:val="clear" w:color="auto" w:fill="auto"/>
          </w:tcPr>
          <w:p w14:paraId="3C71221E" w14:textId="77777777" w:rsidR="005E40A4" w:rsidRPr="00FB50C1" w:rsidRDefault="005E40A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FB50C1" w14:paraId="74DC0C5F"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169A56F2" w14:textId="5710EDFE" w:rsidR="005E40A4" w:rsidRPr="00FB50C1"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4</w:t>
            </w:r>
          </w:p>
        </w:tc>
        <w:tc>
          <w:tcPr>
            <w:tcW w:w="6570" w:type="dxa"/>
            <w:shd w:val="clear" w:color="auto" w:fill="auto"/>
          </w:tcPr>
          <w:p w14:paraId="3A063983" w14:textId="6C4C7968" w:rsidR="005E40A4" w:rsidRPr="00FB50C1" w:rsidRDefault="005E40A4"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1BD927E4" w14:textId="77777777" w:rsidR="005E40A4" w:rsidRPr="00FB50C1" w:rsidRDefault="005E40A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FB50C1" w14:paraId="01FF8BFF"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6FF02851" w14:textId="3F870E0D" w:rsidR="005E40A4" w:rsidRPr="00FB50C1"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lastRenderedPageBreak/>
              <w:t>5</w:t>
            </w:r>
          </w:p>
        </w:tc>
        <w:tc>
          <w:tcPr>
            <w:tcW w:w="6570" w:type="dxa"/>
            <w:shd w:val="clear" w:color="auto" w:fill="auto"/>
          </w:tcPr>
          <w:p w14:paraId="317490A5" w14:textId="77777777" w:rsidR="005E40A4" w:rsidRPr="00FB50C1" w:rsidRDefault="005E40A4" w:rsidP="00521957">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noProof/>
                <w:sz w:val="16"/>
                <w:szCs w:val="16"/>
              </w:rPr>
            </w:pPr>
            <w:r w:rsidRPr="00FB50C1">
              <w:rPr>
                <w:rFonts w:asciiTheme="majorHAnsi" w:hAnsiTheme="majorHAnsi" w:cstheme="majorHAnsi"/>
                <w:sz w:val="16"/>
                <w:szCs w:val="16"/>
              </w:rPr>
              <w:t>On Job details tab enter the required fields.</w:t>
            </w:r>
            <w:r w:rsidR="00521957" w:rsidRPr="00FB50C1">
              <w:rPr>
                <w:rFonts w:asciiTheme="majorHAnsi" w:hAnsiTheme="majorHAnsi" w:cstheme="majorHAnsi"/>
                <w:noProof/>
                <w:sz w:val="16"/>
                <w:szCs w:val="16"/>
              </w:rPr>
              <w:t xml:space="preserve"> </w:t>
            </w:r>
            <w:r w:rsidR="00521957" w:rsidRPr="00FB50C1">
              <w:rPr>
                <w:rFonts w:asciiTheme="majorHAnsi" w:hAnsiTheme="majorHAnsi" w:cstheme="majorHAnsi"/>
                <w:noProof/>
                <w:sz w:val="16"/>
                <w:szCs w:val="16"/>
                <w:lang w:val="en-US"/>
              </w:rPr>
              <w:drawing>
                <wp:inline distT="0" distB="0" distL="0" distR="0" wp14:anchorId="1A606A9A" wp14:editId="4AAFE032">
                  <wp:extent cx="4010212" cy="3006548"/>
                  <wp:effectExtent l="0" t="0" r="0" b="381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ndidateprofil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51012" cy="3037137"/>
                          </a:xfrm>
                          <a:prstGeom prst="rect">
                            <a:avLst/>
                          </a:prstGeom>
                        </pic:spPr>
                      </pic:pic>
                    </a:graphicData>
                  </a:graphic>
                </wp:inline>
              </w:drawing>
            </w:r>
            <w:r w:rsidRPr="00FB50C1">
              <w:rPr>
                <w:rFonts w:asciiTheme="majorHAnsi" w:hAnsiTheme="majorHAnsi" w:cstheme="majorHAnsi"/>
                <w:noProof/>
                <w:sz w:val="16"/>
                <w:szCs w:val="16"/>
                <w:lang w:val="en-US"/>
              </w:rPr>
              <w:drawing>
                <wp:inline distT="0" distB="0" distL="0" distR="0" wp14:anchorId="42C782BF" wp14:editId="13237B94">
                  <wp:extent cx="3277210" cy="3062627"/>
                  <wp:effectExtent l="0" t="0" r="0" b="444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obdetail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7105" cy="3090564"/>
                          </a:xfrm>
                          <a:prstGeom prst="rect">
                            <a:avLst/>
                          </a:prstGeom>
                        </pic:spPr>
                      </pic:pic>
                    </a:graphicData>
                  </a:graphic>
                </wp:inline>
              </w:drawing>
            </w:r>
          </w:p>
          <w:p w14:paraId="6B479C1E" w14:textId="6E8124D1" w:rsidR="00521957" w:rsidRPr="00FB50C1" w:rsidRDefault="00521957" w:rsidP="00521957">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noProof/>
                <w:sz w:val="16"/>
                <w:szCs w:val="16"/>
              </w:rPr>
              <w:t>Enter the details on the portal as expected by user.</w:t>
            </w:r>
          </w:p>
        </w:tc>
        <w:tc>
          <w:tcPr>
            <w:tcW w:w="1800" w:type="dxa"/>
            <w:shd w:val="clear" w:color="auto" w:fill="auto"/>
          </w:tcPr>
          <w:p w14:paraId="36519AC8" w14:textId="60A3FAAC" w:rsidR="005E40A4"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Specify UG </w:t>
            </w:r>
            <w:r w:rsidR="00630249">
              <w:rPr>
                <w:rFonts w:asciiTheme="majorHAnsi" w:hAnsiTheme="majorHAnsi" w:cstheme="majorHAnsi"/>
                <w:color w:val="000000" w:themeColor="text1"/>
                <w:sz w:val="16"/>
                <w:szCs w:val="16"/>
                <w:lang w:val="en-US" w:eastAsia="en-US"/>
              </w:rPr>
              <w:t>Qualification:</w:t>
            </w:r>
            <w:r>
              <w:rPr>
                <w:rFonts w:asciiTheme="majorHAnsi" w:hAnsiTheme="majorHAnsi" w:cstheme="majorHAnsi"/>
                <w:color w:val="000000" w:themeColor="text1"/>
                <w:sz w:val="16"/>
                <w:szCs w:val="16"/>
                <w:lang w:val="en-US" w:eastAsia="en-US"/>
              </w:rPr>
              <w:t xml:space="preserve"> </w:t>
            </w:r>
            <w:r w:rsidR="00D10508">
              <w:rPr>
                <w:rFonts w:asciiTheme="majorHAnsi" w:hAnsiTheme="majorHAnsi" w:cstheme="majorHAnsi"/>
                <w:color w:val="000000" w:themeColor="text1"/>
                <w:sz w:val="16"/>
                <w:szCs w:val="16"/>
                <w:lang w:val="en-US" w:eastAsia="en-US"/>
              </w:rPr>
              <w:t xml:space="preserve">Education </w:t>
            </w:r>
            <w:r w:rsidR="007F5760">
              <w:rPr>
                <w:rFonts w:asciiTheme="majorHAnsi" w:hAnsiTheme="majorHAnsi" w:cstheme="majorHAnsi"/>
                <w:color w:val="000000" w:themeColor="text1"/>
                <w:sz w:val="16"/>
                <w:szCs w:val="16"/>
                <w:lang w:val="en-US" w:eastAsia="en-US"/>
              </w:rPr>
              <w:t>(Recruitment</w:t>
            </w:r>
            <w:r w:rsidR="00D10508">
              <w:rPr>
                <w:rFonts w:asciiTheme="majorHAnsi" w:hAnsiTheme="majorHAnsi" w:cstheme="majorHAnsi"/>
                <w:color w:val="000000" w:themeColor="text1"/>
                <w:sz w:val="16"/>
                <w:szCs w:val="16"/>
                <w:lang w:val="en-US" w:eastAsia="en-US"/>
              </w:rPr>
              <w:t xml:space="preserve"> Tracker)</w:t>
            </w:r>
          </w:p>
          <w:p w14:paraId="1F956E33"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38CC26E" w14:textId="4DE4D016" w:rsidR="00D10508"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Specify PG </w:t>
            </w:r>
            <w:r w:rsidR="00630249">
              <w:rPr>
                <w:rFonts w:asciiTheme="majorHAnsi" w:hAnsiTheme="majorHAnsi" w:cstheme="majorHAnsi"/>
                <w:color w:val="000000" w:themeColor="text1"/>
                <w:sz w:val="16"/>
                <w:szCs w:val="16"/>
                <w:lang w:val="en-US" w:eastAsia="en-US"/>
              </w:rPr>
              <w:t>Classification:</w:t>
            </w:r>
            <w:r>
              <w:rPr>
                <w:rFonts w:asciiTheme="majorHAnsi" w:hAnsiTheme="majorHAnsi" w:cstheme="majorHAnsi"/>
                <w:color w:val="000000" w:themeColor="text1"/>
                <w:sz w:val="16"/>
                <w:szCs w:val="16"/>
                <w:lang w:val="en-US" w:eastAsia="en-US"/>
              </w:rPr>
              <w:t xml:space="preserve">  </w:t>
            </w:r>
            <w:r w:rsidR="00D10508">
              <w:rPr>
                <w:rFonts w:asciiTheme="majorHAnsi" w:hAnsiTheme="majorHAnsi" w:cstheme="majorHAnsi"/>
                <w:color w:val="000000" w:themeColor="text1"/>
                <w:sz w:val="16"/>
                <w:szCs w:val="16"/>
                <w:lang w:val="en-US" w:eastAsia="en-US"/>
              </w:rPr>
              <w:t xml:space="preserve">Education </w:t>
            </w:r>
            <w:r w:rsidR="007F5760">
              <w:rPr>
                <w:rFonts w:asciiTheme="majorHAnsi" w:hAnsiTheme="majorHAnsi" w:cstheme="majorHAnsi"/>
                <w:color w:val="000000" w:themeColor="text1"/>
                <w:sz w:val="16"/>
                <w:szCs w:val="16"/>
                <w:lang w:val="en-US" w:eastAsia="en-US"/>
              </w:rPr>
              <w:t>(Recruitment</w:t>
            </w:r>
            <w:r w:rsidR="00D10508">
              <w:rPr>
                <w:rFonts w:asciiTheme="majorHAnsi" w:hAnsiTheme="majorHAnsi" w:cstheme="majorHAnsi"/>
                <w:color w:val="000000" w:themeColor="text1"/>
                <w:sz w:val="16"/>
                <w:szCs w:val="16"/>
                <w:lang w:val="en-US" w:eastAsia="en-US"/>
              </w:rPr>
              <w:t xml:space="preserve"> Tracker)</w:t>
            </w:r>
          </w:p>
          <w:p w14:paraId="2044EEC2" w14:textId="54FB30D2" w:rsidR="001B1B91" w:rsidRDefault="00D10508"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 </w:t>
            </w:r>
          </w:p>
          <w:p w14:paraId="5C91615C"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B19CC1B"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7D97DDA"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698EC86"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2CF5571"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657FDBDD"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CD9B7EE"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A480B0F"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66B44CA3"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65EC445"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9B2092F"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3467187"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E06F964"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68A5F0F"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B9DA87A" w14:textId="1EADBC4D"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Job Title / </w:t>
            </w:r>
            <w:r w:rsidR="007F5760">
              <w:rPr>
                <w:rFonts w:asciiTheme="majorHAnsi" w:hAnsiTheme="majorHAnsi" w:cstheme="majorHAnsi"/>
                <w:color w:val="000000" w:themeColor="text1"/>
                <w:sz w:val="16"/>
                <w:szCs w:val="16"/>
                <w:lang w:val="en-US" w:eastAsia="en-US"/>
              </w:rPr>
              <w:t>Designation:</w:t>
            </w:r>
            <w:r>
              <w:rPr>
                <w:rFonts w:asciiTheme="majorHAnsi" w:hAnsiTheme="majorHAnsi" w:cstheme="majorHAnsi"/>
                <w:color w:val="000000" w:themeColor="text1"/>
                <w:sz w:val="16"/>
                <w:szCs w:val="16"/>
                <w:lang w:val="en-US" w:eastAsia="en-US"/>
              </w:rPr>
              <w:t xml:space="preserve"> </w:t>
            </w:r>
            <w:r w:rsidR="00986748">
              <w:rPr>
                <w:rFonts w:asciiTheme="majorHAnsi" w:hAnsiTheme="majorHAnsi" w:cstheme="majorHAnsi"/>
                <w:color w:val="000000" w:themeColor="text1"/>
                <w:sz w:val="16"/>
                <w:szCs w:val="16"/>
                <w:lang w:val="en-US" w:eastAsia="en-US"/>
              </w:rPr>
              <w:t xml:space="preserve"> </w:t>
            </w:r>
            <w:r w:rsidR="00F36ECA">
              <w:rPr>
                <w:rFonts w:asciiTheme="majorHAnsi" w:hAnsiTheme="majorHAnsi" w:cstheme="majorHAnsi"/>
                <w:color w:val="000000" w:themeColor="text1"/>
                <w:sz w:val="16"/>
                <w:szCs w:val="16"/>
                <w:lang w:val="en-US" w:eastAsia="en-US"/>
              </w:rPr>
              <w:t>Requirement Tracker</w:t>
            </w:r>
          </w:p>
          <w:p w14:paraId="473AB260" w14:textId="31D9E0B9"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E8ED680"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410B6C2" w14:textId="68195A98" w:rsidR="00986748" w:rsidRDefault="00986748"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Job </w:t>
            </w:r>
            <w:r w:rsidR="00630249">
              <w:rPr>
                <w:rFonts w:asciiTheme="majorHAnsi" w:hAnsiTheme="majorHAnsi" w:cstheme="majorHAnsi"/>
                <w:color w:val="000000" w:themeColor="text1"/>
                <w:sz w:val="16"/>
                <w:szCs w:val="16"/>
                <w:lang w:val="en-US" w:eastAsia="en-US"/>
              </w:rPr>
              <w:t>Description:</w:t>
            </w:r>
            <w:r>
              <w:rPr>
                <w:rFonts w:asciiTheme="majorHAnsi" w:hAnsiTheme="majorHAnsi" w:cstheme="majorHAnsi"/>
                <w:color w:val="000000" w:themeColor="text1"/>
                <w:sz w:val="16"/>
                <w:szCs w:val="16"/>
                <w:lang w:val="en-US" w:eastAsia="en-US"/>
              </w:rPr>
              <w:t xml:space="preserve"> </w:t>
            </w:r>
            <w:r w:rsidR="00F36ECA">
              <w:rPr>
                <w:rFonts w:asciiTheme="majorHAnsi" w:hAnsiTheme="majorHAnsi" w:cstheme="majorHAnsi"/>
                <w:color w:val="000000" w:themeColor="text1"/>
                <w:sz w:val="16"/>
                <w:szCs w:val="16"/>
                <w:lang w:val="en-US" w:eastAsia="en-US"/>
              </w:rPr>
              <w:t>JD document</w:t>
            </w:r>
          </w:p>
          <w:p w14:paraId="4D64C9C3" w14:textId="2E9D0C71"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9F31348" w14:textId="2364775E" w:rsidR="00F36ECA" w:rsidRDefault="00630249"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Keywords:</w:t>
            </w:r>
            <w:r w:rsidR="00F36ECA">
              <w:rPr>
                <w:rFonts w:asciiTheme="majorHAnsi" w:hAnsiTheme="majorHAnsi" w:cstheme="majorHAnsi"/>
                <w:color w:val="000000" w:themeColor="text1"/>
                <w:sz w:val="16"/>
                <w:szCs w:val="16"/>
                <w:lang w:val="en-US" w:eastAsia="en-US"/>
              </w:rPr>
              <w:t xml:space="preserve"> Requirement Tracker </w:t>
            </w:r>
            <w:r w:rsidR="007F5760">
              <w:rPr>
                <w:rFonts w:asciiTheme="majorHAnsi" w:hAnsiTheme="majorHAnsi" w:cstheme="majorHAnsi"/>
                <w:color w:val="000000" w:themeColor="text1"/>
                <w:sz w:val="16"/>
                <w:szCs w:val="16"/>
                <w:lang w:val="en-US" w:eastAsia="en-US"/>
              </w:rPr>
              <w:t>(Key</w:t>
            </w:r>
            <w:r w:rsidR="00F36ECA">
              <w:rPr>
                <w:rFonts w:asciiTheme="majorHAnsi" w:hAnsiTheme="majorHAnsi" w:cstheme="majorHAnsi"/>
                <w:color w:val="000000" w:themeColor="text1"/>
                <w:sz w:val="16"/>
                <w:szCs w:val="16"/>
                <w:lang w:val="en-US" w:eastAsia="en-US"/>
              </w:rPr>
              <w:t xml:space="preserve"> Skill1, Key Skill </w:t>
            </w:r>
            <w:r w:rsidR="007F5760">
              <w:rPr>
                <w:rFonts w:asciiTheme="majorHAnsi" w:hAnsiTheme="majorHAnsi" w:cstheme="majorHAnsi"/>
                <w:color w:val="000000" w:themeColor="text1"/>
                <w:sz w:val="16"/>
                <w:szCs w:val="16"/>
                <w:lang w:val="en-US" w:eastAsia="en-US"/>
              </w:rPr>
              <w:t>2)</w:t>
            </w:r>
          </w:p>
          <w:p w14:paraId="6DBD10FC" w14:textId="0941781B"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FA94E4B" w14:textId="0D2D6CB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2B05750" w14:textId="355BDAC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Work Exp </w:t>
            </w:r>
            <w:r w:rsidR="00630249">
              <w:rPr>
                <w:rFonts w:asciiTheme="majorHAnsi" w:hAnsiTheme="majorHAnsi" w:cstheme="majorHAnsi"/>
                <w:color w:val="000000" w:themeColor="text1"/>
                <w:sz w:val="16"/>
                <w:szCs w:val="16"/>
                <w:lang w:val="en-US" w:eastAsia="en-US"/>
              </w:rPr>
              <w:t>(Min</w:t>
            </w:r>
            <w:r>
              <w:rPr>
                <w:rFonts w:asciiTheme="majorHAnsi" w:hAnsiTheme="majorHAnsi" w:cstheme="majorHAnsi"/>
                <w:color w:val="000000" w:themeColor="text1"/>
                <w:sz w:val="16"/>
                <w:szCs w:val="16"/>
                <w:lang w:val="en-US" w:eastAsia="en-US"/>
              </w:rPr>
              <w:t xml:space="preserve"> and </w:t>
            </w:r>
            <w:r w:rsidR="007F5760">
              <w:rPr>
                <w:rFonts w:asciiTheme="majorHAnsi" w:hAnsiTheme="majorHAnsi" w:cstheme="majorHAnsi"/>
                <w:color w:val="000000" w:themeColor="text1"/>
                <w:sz w:val="16"/>
                <w:szCs w:val="16"/>
                <w:lang w:val="en-US" w:eastAsia="en-US"/>
              </w:rPr>
              <w:t>Max):</w:t>
            </w:r>
            <w:r>
              <w:rPr>
                <w:rFonts w:asciiTheme="majorHAnsi" w:hAnsiTheme="majorHAnsi" w:cstheme="majorHAnsi"/>
                <w:color w:val="000000" w:themeColor="text1"/>
                <w:sz w:val="16"/>
                <w:szCs w:val="16"/>
                <w:lang w:val="en-US" w:eastAsia="en-US"/>
              </w:rPr>
              <w:t xml:space="preserve"> Requirement Tracker</w:t>
            </w:r>
          </w:p>
          <w:p w14:paraId="21272CFA" w14:textId="3020E05B" w:rsidR="00F36ECA" w:rsidRDefault="00821920"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sidRPr="003916ED">
              <w:rPr>
                <w:rFonts w:asciiTheme="majorHAnsi" w:hAnsiTheme="majorHAnsi" w:cstheme="majorHAnsi"/>
                <w:color w:val="000000" w:themeColor="text1"/>
                <w:sz w:val="16"/>
                <w:szCs w:val="16"/>
                <w:highlight w:val="yellow"/>
                <w:lang w:val="en-US" w:eastAsia="en-US"/>
              </w:rPr>
              <w:t>Annual CTC, Hide from Jobseekers.</w:t>
            </w:r>
            <w:r w:rsidR="00D10508">
              <w:rPr>
                <w:rFonts w:asciiTheme="majorHAnsi" w:hAnsiTheme="majorHAnsi" w:cstheme="majorHAnsi"/>
                <w:color w:val="000000" w:themeColor="text1"/>
                <w:sz w:val="16"/>
                <w:szCs w:val="16"/>
                <w:lang w:val="en-US" w:eastAsia="en-US"/>
              </w:rPr>
              <w:t xml:space="preserve"> </w:t>
            </w:r>
            <w:r w:rsidR="00630249">
              <w:rPr>
                <w:rFonts w:asciiTheme="majorHAnsi" w:hAnsiTheme="majorHAnsi" w:cstheme="majorHAnsi"/>
                <w:color w:val="000000" w:themeColor="text1"/>
                <w:sz w:val="16"/>
                <w:szCs w:val="16"/>
                <w:lang w:val="en-US" w:eastAsia="en-US"/>
              </w:rPr>
              <w:t>(To</w:t>
            </w:r>
            <w:r w:rsidR="00D10508">
              <w:rPr>
                <w:rFonts w:asciiTheme="majorHAnsi" w:hAnsiTheme="majorHAnsi" w:cstheme="majorHAnsi"/>
                <w:color w:val="000000" w:themeColor="text1"/>
                <w:sz w:val="16"/>
                <w:szCs w:val="16"/>
                <w:lang w:val="en-US" w:eastAsia="en-US"/>
              </w:rPr>
              <w:t xml:space="preserve"> be </w:t>
            </w:r>
            <w:r w:rsidR="007F5760">
              <w:rPr>
                <w:rFonts w:asciiTheme="majorHAnsi" w:hAnsiTheme="majorHAnsi" w:cstheme="majorHAnsi"/>
                <w:color w:val="000000" w:themeColor="text1"/>
                <w:sz w:val="16"/>
                <w:szCs w:val="16"/>
                <w:lang w:val="en-US" w:eastAsia="en-US"/>
              </w:rPr>
              <w:t>ticked)</w:t>
            </w:r>
          </w:p>
          <w:p w14:paraId="3AB04AE5" w14:textId="1836130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6D84B33B" w14:textId="2F6586CD" w:rsidR="00F36ECA" w:rsidRDefault="00630249"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Location:</w:t>
            </w:r>
            <w:r w:rsidR="00F36ECA">
              <w:rPr>
                <w:rFonts w:asciiTheme="majorHAnsi" w:hAnsiTheme="majorHAnsi" w:cstheme="majorHAnsi"/>
                <w:color w:val="000000" w:themeColor="text1"/>
                <w:sz w:val="16"/>
                <w:szCs w:val="16"/>
                <w:lang w:val="en-US" w:eastAsia="en-US"/>
              </w:rPr>
              <w:t xml:space="preserve"> Location</w:t>
            </w:r>
          </w:p>
          <w:p w14:paraId="511EDE6E" w14:textId="1365CF75" w:rsidR="00F36ECA" w:rsidRDefault="00630249"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Industry:</w:t>
            </w:r>
            <w:r w:rsidR="00F36ECA">
              <w:rPr>
                <w:rFonts w:asciiTheme="majorHAnsi" w:hAnsiTheme="majorHAnsi" w:cstheme="majorHAnsi"/>
                <w:color w:val="000000" w:themeColor="text1"/>
                <w:sz w:val="16"/>
                <w:szCs w:val="16"/>
                <w:lang w:val="en-US" w:eastAsia="en-US"/>
              </w:rPr>
              <w:t xml:space="preserve"> Requirement Tracker</w:t>
            </w:r>
          </w:p>
          <w:p w14:paraId="6487572B"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Functional Area: Requirement Tracker</w:t>
            </w:r>
          </w:p>
          <w:p w14:paraId="3D7720BF" w14:textId="26F372C9"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 </w:t>
            </w:r>
          </w:p>
          <w:p w14:paraId="56CD4A44"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CD28004" w14:textId="77777777" w:rsidR="001B1B9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353D0BEE" w14:textId="5A55134E" w:rsidR="001B1B91" w:rsidRPr="00FB50C1" w:rsidRDefault="001B1B91"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FB50C1" w14:paraId="0ADAFF4A"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6209D6D5" w14:textId="3B32EE53" w:rsidR="005E40A4" w:rsidRPr="00FB50C1"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lastRenderedPageBreak/>
              <w:t>6</w:t>
            </w:r>
          </w:p>
        </w:tc>
        <w:tc>
          <w:tcPr>
            <w:tcW w:w="6570" w:type="dxa"/>
            <w:shd w:val="clear" w:color="auto" w:fill="auto"/>
          </w:tcPr>
          <w:p w14:paraId="017A51EE"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sz w:val="16"/>
                <w:szCs w:val="16"/>
              </w:rPr>
              <w:t>In Manage response tab either select RMS or Walk-in both which have different fields if you choose to fill one.</w:t>
            </w:r>
          </w:p>
          <w:p w14:paraId="4CA5C431" w14:textId="15075CAA"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p w14:paraId="0E647681"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noProof/>
                <w:sz w:val="16"/>
                <w:szCs w:val="16"/>
                <w:lang w:val="en-US"/>
              </w:rPr>
              <w:drawing>
                <wp:inline distT="0" distB="0" distL="0" distR="0" wp14:anchorId="51DF1EB2" wp14:editId="5096E278">
                  <wp:extent cx="3394253" cy="1362440"/>
                  <wp:effectExtent l="0" t="0" r="0" b="952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m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6392" cy="1407452"/>
                          </a:xfrm>
                          <a:prstGeom prst="rect">
                            <a:avLst/>
                          </a:prstGeom>
                        </pic:spPr>
                      </pic:pic>
                    </a:graphicData>
                  </a:graphic>
                </wp:inline>
              </w:drawing>
            </w:r>
          </w:p>
          <w:p w14:paraId="2E8399D9"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2C5D5EB7" w14:textId="48A6B9DD" w:rsidR="00F36ECA" w:rsidRDefault="00F36ECA" w:rsidP="00F36ECA">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Receive Response </w:t>
            </w:r>
            <w:proofErr w:type="gramStart"/>
            <w:r w:rsidR="00630249">
              <w:rPr>
                <w:rFonts w:asciiTheme="majorHAnsi" w:hAnsiTheme="majorHAnsi" w:cstheme="majorHAnsi"/>
                <w:color w:val="000000" w:themeColor="text1"/>
                <w:sz w:val="16"/>
                <w:szCs w:val="16"/>
                <w:lang w:val="en-US" w:eastAsia="en-US"/>
              </w:rPr>
              <w:t>on:</w:t>
            </w:r>
            <w:proofErr w:type="gramEnd"/>
            <w:r>
              <w:rPr>
                <w:rFonts w:asciiTheme="majorHAnsi" w:hAnsiTheme="majorHAnsi" w:cstheme="majorHAnsi"/>
                <w:color w:val="000000" w:themeColor="text1"/>
                <w:sz w:val="16"/>
                <w:szCs w:val="16"/>
                <w:lang w:val="en-US" w:eastAsia="en-US"/>
              </w:rPr>
              <w:t xml:space="preserve"> RMS</w:t>
            </w:r>
          </w:p>
          <w:p w14:paraId="49A660AC" w14:textId="2D43ECDC" w:rsidR="00F36ECA" w:rsidRDefault="00F36ECA" w:rsidP="00F36ECA">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Save to </w:t>
            </w:r>
            <w:r w:rsidR="00630249">
              <w:rPr>
                <w:rFonts w:asciiTheme="majorHAnsi" w:hAnsiTheme="majorHAnsi" w:cstheme="majorHAnsi"/>
                <w:color w:val="000000" w:themeColor="text1"/>
                <w:sz w:val="16"/>
                <w:szCs w:val="16"/>
                <w:lang w:val="en-US" w:eastAsia="en-US"/>
              </w:rPr>
              <w:t>Requirement:</w:t>
            </w:r>
            <w:r>
              <w:rPr>
                <w:rFonts w:asciiTheme="majorHAnsi" w:hAnsiTheme="majorHAnsi" w:cstheme="majorHAnsi"/>
                <w:color w:val="000000" w:themeColor="text1"/>
                <w:sz w:val="16"/>
                <w:szCs w:val="16"/>
                <w:lang w:val="en-US" w:eastAsia="en-US"/>
              </w:rPr>
              <w:t xml:space="preserve"> “As New Requirement” </w:t>
            </w:r>
            <w:r w:rsidR="007F5760">
              <w:rPr>
                <w:rFonts w:asciiTheme="majorHAnsi" w:hAnsiTheme="majorHAnsi" w:cstheme="majorHAnsi"/>
                <w:color w:val="000000" w:themeColor="text1"/>
                <w:sz w:val="16"/>
                <w:szCs w:val="16"/>
                <w:lang w:val="en-US" w:eastAsia="en-US"/>
              </w:rPr>
              <w:t>(Requirement</w:t>
            </w:r>
            <w:r>
              <w:rPr>
                <w:rFonts w:asciiTheme="majorHAnsi" w:hAnsiTheme="majorHAnsi" w:cstheme="majorHAnsi"/>
                <w:color w:val="000000" w:themeColor="text1"/>
                <w:sz w:val="16"/>
                <w:szCs w:val="16"/>
                <w:lang w:val="en-US" w:eastAsia="en-US"/>
              </w:rPr>
              <w:t xml:space="preserve"> </w:t>
            </w:r>
            <w:r w:rsidR="007F5760">
              <w:rPr>
                <w:rFonts w:asciiTheme="majorHAnsi" w:hAnsiTheme="majorHAnsi" w:cstheme="majorHAnsi"/>
                <w:color w:val="000000" w:themeColor="text1"/>
                <w:sz w:val="16"/>
                <w:szCs w:val="16"/>
                <w:lang w:val="en-US" w:eastAsia="en-US"/>
              </w:rPr>
              <w:t>Tracker)</w:t>
            </w:r>
          </w:p>
          <w:p w14:paraId="4E0A3D69" w14:textId="79E2D143" w:rsidR="00F36ECA" w:rsidRDefault="00F36ECA" w:rsidP="00F36ECA">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D82FBAB" w14:textId="5E153E6C" w:rsidR="00F36ECA" w:rsidRDefault="00F36ECA" w:rsidP="00F36ECA">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Email </w:t>
            </w:r>
            <w:r w:rsidR="00630249">
              <w:rPr>
                <w:rFonts w:asciiTheme="majorHAnsi" w:hAnsiTheme="majorHAnsi" w:cstheme="majorHAnsi"/>
                <w:color w:val="000000" w:themeColor="text1"/>
                <w:sz w:val="16"/>
                <w:szCs w:val="16"/>
                <w:lang w:val="en-US" w:eastAsia="en-US"/>
              </w:rPr>
              <w:t>Address:</w:t>
            </w:r>
            <w:r>
              <w:rPr>
                <w:rFonts w:asciiTheme="majorHAnsi" w:hAnsiTheme="majorHAnsi" w:cstheme="majorHAnsi"/>
                <w:color w:val="000000" w:themeColor="text1"/>
                <w:sz w:val="16"/>
                <w:szCs w:val="16"/>
                <w:lang w:val="en-US" w:eastAsia="en-US"/>
              </w:rPr>
              <w:t xml:space="preserve"> Requirement Tracker</w:t>
            </w:r>
          </w:p>
          <w:p w14:paraId="09B1F39A" w14:textId="20E808D0" w:rsidR="00F36ECA" w:rsidRPr="00FB50C1" w:rsidRDefault="00630249" w:rsidP="00F36ECA">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(Recruiter</w:t>
            </w:r>
            <w:r w:rsidR="00F36ECA">
              <w:rPr>
                <w:rFonts w:asciiTheme="majorHAnsi" w:hAnsiTheme="majorHAnsi" w:cstheme="majorHAnsi"/>
                <w:color w:val="000000" w:themeColor="text1"/>
                <w:sz w:val="16"/>
                <w:szCs w:val="16"/>
                <w:lang w:val="en-US" w:eastAsia="en-US"/>
              </w:rPr>
              <w:t xml:space="preserve"> </w:t>
            </w:r>
            <w:r w:rsidR="007F5760">
              <w:rPr>
                <w:rFonts w:asciiTheme="majorHAnsi" w:hAnsiTheme="majorHAnsi" w:cstheme="majorHAnsi"/>
                <w:color w:val="000000" w:themeColor="text1"/>
                <w:sz w:val="16"/>
                <w:szCs w:val="16"/>
                <w:lang w:val="en-US" w:eastAsia="en-US"/>
              </w:rPr>
              <w:t>Email)</w:t>
            </w:r>
          </w:p>
        </w:tc>
      </w:tr>
      <w:tr w:rsidR="005E40A4" w:rsidRPr="00FB50C1" w14:paraId="60C94EFF"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082A163A" w14:textId="2BEDCBAF" w:rsidR="005E40A4" w:rsidRPr="00FB50C1"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7</w:t>
            </w:r>
          </w:p>
        </w:tc>
        <w:tc>
          <w:tcPr>
            <w:tcW w:w="6570" w:type="dxa"/>
            <w:shd w:val="clear" w:color="auto" w:fill="auto"/>
          </w:tcPr>
          <w:p w14:paraId="77F182D4"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sz w:val="16"/>
                <w:szCs w:val="16"/>
              </w:rPr>
              <w:t>Now fill the email address to get responses from the candidates.</w:t>
            </w:r>
          </w:p>
          <w:p w14:paraId="0734EE83"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noProof/>
                <w:sz w:val="16"/>
                <w:szCs w:val="16"/>
                <w:lang w:val="en-US"/>
              </w:rPr>
              <w:drawing>
                <wp:inline distT="0" distB="0" distL="0" distR="0" wp14:anchorId="14AED5DC" wp14:editId="641EA7F4">
                  <wp:extent cx="3679546" cy="576432"/>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vide email.PNG"/>
                          <pic:cNvPicPr/>
                        </pic:nvPicPr>
                        <pic:blipFill>
                          <a:blip r:embed="rId61">
                            <a:extLst>
                              <a:ext uri="{28A0092B-C50C-407E-A947-70E740481C1C}">
                                <a14:useLocalDpi xmlns:a14="http://schemas.microsoft.com/office/drawing/2010/main" val="0"/>
                              </a:ext>
                            </a:extLst>
                          </a:blip>
                          <a:stretch>
                            <a:fillRect/>
                          </a:stretch>
                        </pic:blipFill>
                        <pic:spPr>
                          <a:xfrm>
                            <a:off x="0" y="0"/>
                            <a:ext cx="3860059" cy="604711"/>
                          </a:xfrm>
                          <a:prstGeom prst="rect">
                            <a:avLst/>
                          </a:prstGeom>
                        </pic:spPr>
                      </pic:pic>
                    </a:graphicData>
                  </a:graphic>
                </wp:inline>
              </w:drawing>
            </w:r>
          </w:p>
          <w:p w14:paraId="51A35A61"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02CF2BA0" w14:textId="07D60C83" w:rsidR="005E40A4" w:rsidRPr="00FB50C1"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Email </w:t>
            </w:r>
            <w:r w:rsidR="00630249">
              <w:rPr>
                <w:rFonts w:asciiTheme="majorHAnsi" w:hAnsiTheme="majorHAnsi" w:cstheme="majorHAnsi"/>
                <w:color w:val="000000" w:themeColor="text1"/>
                <w:sz w:val="16"/>
                <w:szCs w:val="16"/>
                <w:lang w:val="en-US" w:eastAsia="en-US"/>
              </w:rPr>
              <w:t>Address:</w:t>
            </w:r>
            <w:r>
              <w:rPr>
                <w:rFonts w:asciiTheme="majorHAnsi" w:hAnsiTheme="majorHAnsi" w:cstheme="majorHAnsi"/>
                <w:color w:val="000000" w:themeColor="text1"/>
                <w:sz w:val="16"/>
                <w:szCs w:val="16"/>
                <w:lang w:val="en-US" w:eastAsia="en-US"/>
              </w:rPr>
              <w:t xml:space="preserve"> Recruitment Tracker </w:t>
            </w:r>
            <w:r w:rsidR="007F5760">
              <w:rPr>
                <w:rFonts w:asciiTheme="majorHAnsi" w:hAnsiTheme="majorHAnsi" w:cstheme="majorHAnsi"/>
                <w:color w:val="000000" w:themeColor="text1"/>
                <w:sz w:val="16"/>
                <w:szCs w:val="16"/>
                <w:lang w:val="en-US" w:eastAsia="en-US"/>
              </w:rPr>
              <w:t>(Recruiter</w:t>
            </w:r>
            <w:r>
              <w:rPr>
                <w:rFonts w:asciiTheme="majorHAnsi" w:hAnsiTheme="majorHAnsi" w:cstheme="majorHAnsi"/>
                <w:color w:val="000000" w:themeColor="text1"/>
                <w:sz w:val="16"/>
                <w:szCs w:val="16"/>
                <w:lang w:val="en-US" w:eastAsia="en-US"/>
              </w:rPr>
              <w:t xml:space="preserve"> </w:t>
            </w:r>
            <w:r w:rsidR="007F5760">
              <w:rPr>
                <w:rFonts w:asciiTheme="majorHAnsi" w:hAnsiTheme="majorHAnsi" w:cstheme="majorHAnsi"/>
                <w:color w:val="000000" w:themeColor="text1"/>
                <w:sz w:val="16"/>
                <w:szCs w:val="16"/>
                <w:lang w:val="en-US" w:eastAsia="en-US"/>
              </w:rPr>
              <w:t>Email)</w:t>
            </w:r>
          </w:p>
        </w:tc>
      </w:tr>
      <w:tr w:rsidR="005E40A4" w:rsidRPr="00FB50C1" w14:paraId="7AA562A8"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774259CD" w14:textId="5CABB0C5" w:rsidR="005E40A4" w:rsidRPr="00FB50C1"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8</w:t>
            </w:r>
          </w:p>
        </w:tc>
        <w:tc>
          <w:tcPr>
            <w:tcW w:w="6570" w:type="dxa"/>
            <w:shd w:val="clear" w:color="auto" w:fill="auto"/>
          </w:tcPr>
          <w:p w14:paraId="75818795"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sz w:val="16"/>
                <w:szCs w:val="16"/>
              </w:rPr>
              <w:t>In this next tab provide advertisement details like Company name, about company and other details.</w:t>
            </w:r>
          </w:p>
          <w:p w14:paraId="053B58BE"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noProof/>
                <w:sz w:val="16"/>
                <w:szCs w:val="16"/>
                <w:lang w:val="en-US"/>
              </w:rPr>
              <w:drawing>
                <wp:inline distT="0" distB="0" distL="0" distR="0" wp14:anchorId="50C81D01" wp14:editId="603A4A92">
                  <wp:extent cx="3738067" cy="1188594"/>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vertisement.PNG"/>
                          <pic:cNvPicPr/>
                        </pic:nvPicPr>
                        <pic:blipFill>
                          <a:blip r:embed="rId62">
                            <a:extLst>
                              <a:ext uri="{28A0092B-C50C-407E-A947-70E740481C1C}">
                                <a14:useLocalDpi xmlns:a14="http://schemas.microsoft.com/office/drawing/2010/main" val="0"/>
                              </a:ext>
                            </a:extLst>
                          </a:blip>
                          <a:stretch>
                            <a:fillRect/>
                          </a:stretch>
                        </pic:blipFill>
                        <pic:spPr>
                          <a:xfrm>
                            <a:off x="0" y="0"/>
                            <a:ext cx="3770480" cy="1198900"/>
                          </a:xfrm>
                          <a:prstGeom prst="rect">
                            <a:avLst/>
                          </a:prstGeom>
                        </pic:spPr>
                      </pic:pic>
                    </a:graphicData>
                  </a:graphic>
                </wp:inline>
              </w:drawing>
            </w:r>
          </w:p>
          <w:p w14:paraId="477BF4F3"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333225D7" w14:textId="77777777" w:rsidR="005E40A4"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Standard Value</w:t>
            </w:r>
          </w:p>
          <w:p w14:paraId="1D831925" w14:textId="4FDF5ECC"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Company </w:t>
            </w:r>
            <w:r w:rsidR="00630249">
              <w:rPr>
                <w:rFonts w:asciiTheme="majorHAnsi" w:hAnsiTheme="majorHAnsi" w:cstheme="majorHAnsi"/>
                <w:color w:val="000000" w:themeColor="text1"/>
                <w:sz w:val="16"/>
                <w:szCs w:val="16"/>
                <w:lang w:val="en-US" w:eastAsia="en-US"/>
              </w:rPr>
              <w:t>Name:</w:t>
            </w:r>
            <w:r>
              <w:rPr>
                <w:rFonts w:asciiTheme="majorHAnsi" w:hAnsiTheme="majorHAnsi" w:cstheme="majorHAnsi"/>
                <w:color w:val="000000" w:themeColor="text1"/>
                <w:sz w:val="16"/>
                <w:szCs w:val="16"/>
                <w:lang w:val="en-US" w:eastAsia="en-US"/>
              </w:rPr>
              <w:t xml:space="preserve"> Xiaomi Technology India Pvt Ltd</w:t>
            </w:r>
          </w:p>
          <w:p w14:paraId="451CF0E0"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14B01E1" w14:textId="2F298BB9"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About </w:t>
            </w:r>
            <w:r w:rsidR="00630249">
              <w:rPr>
                <w:rFonts w:asciiTheme="majorHAnsi" w:hAnsiTheme="majorHAnsi" w:cstheme="majorHAnsi"/>
                <w:color w:val="000000" w:themeColor="text1"/>
                <w:sz w:val="16"/>
                <w:szCs w:val="16"/>
                <w:lang w:val="en-US" w:eastAsia="en-US"/>
              </w:rPr>
              <w:t>Company:</w:t>
            </w:r>
            <w:r>
              <w:rPr>
                <w:rFonts w:asciiTheme="majorHAnsi" w:hAnsiTheme="majorHAnsi" w:cstheme="majorHAnsi"/>
                <w:color w:val="000000" w:themeColor="text1"/>
                <w:sz w:val="16"/>
                <w:szCs w:val="16"/>
                <w:lang w:val="en-US" w:eastAsia="en-US"/>
              </w:rPr>
              <w:t xml:space="preserve"> “” </w:t>
            </w:r>
          </w:p>
          <w:p w14:paraId="7970E245" w14:textId="214C2598" w:rsidR="00F36ECA" w:rsidRPr="00FB50C1"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FB50C1" w14:paraId="5550FEB9"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2B7F1F99" w14:textId="41A9583F" w:rsidR="005E40A4" w:rsidRPr="00FB50C1"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9</w:t>
            </w:r>
          </w:p>
        </w:tc>
        <w:tc>
          <w:tcPr>
            <w:tcW w:w="6570" w:type="dxa"/>
            <w:shd w:val="clear" w:color="auto" w:fill="auto"/>
          </w:tcPr>
          <w:p w14:paraId="46EBF524"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652847A2" w14:textId="46F5C20B" w:rsidR="005E40A4" w:rsidRPr="00FB50C1" w:rsidRDefault="005E40A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FB50C1" w14:paraId="7D5CB464"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506EA0ED" w14:textId="7E707CA0" w:rsidR="005E40A4" w:rsidRPr="00FB50C1" w:rsidRDefault="007E3E20" w:rsidP="007E3E20">
            <w:pPr>
              <w:pStyle w:val="Ov4nr"/>
              <w:numPr>
                <w:ilvl w:val="0"/>
                <w:numId w:val="0"/>
              </w:numPr>
              <w:spacing w:before="120"/>
              <w:ind w:left="648" w:right="115" w:hanging="648"/>
              <w:rPr>
                <w:rFonts w:asciiTheme="majorHAnsi" w:hAnsiTheme="majorHAnsi" w:cstheme="majorHAnsi"/>
                <w:sz w:val="16"/>
                <w:szCs w:val="16"/>
                <w:lang w:val="en-US"/>
              </w:rPr>
            </w:pPr>
            <w:r>
              <w:rPr>
                <w:rFonts w:asciiTheme="majorHAnsi" w:hAnsiTheme="majorHAnsi" w:cstheme="majorHAnsi"/>
                <w:sz w:val="16"/>
                <w:szCs w:val="16"/>
                <w:lang w:val="en-US"/>
              </w:rPr>
              <w:t>10</w:t>
            </w:r>
          </w:p>
        </w:tc>
        <w:tc>
          <w:tcPr>
            <w:tcW w:w="6570" w:type="dxa"/>
            <w:shd w:val="clear" w:color="auto" w:fill="auto"/>
          </w:tcPr>
          <w:p w14:paraId="6F7082E9"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sz w:val="16"/>
                <w:szCs w:val="16"/>
              </w:rPr>
              <w:t>To provide additional company details click on ‘+’ button and fill the remaining fields.</w:t>
            </w:r>
          </w:p>
          <w:p w14:paraId="4A5B27B2"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noProof/>
                <w:sz w:val="16"/>
                <w:szCs w:val="16"/>
                <w:lang w:val="en-US"/>
              </w:rPr>
              <w:drawing>
                <wp:inline distT="0" distB="0" distL="0" distR="0" wp14:anchorId="260EA5AB" wp14:editId="1EC6E72F">
                  <wp:extent cx="3818534" cy="1301331"/>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tional.PNG"/>
                          <pic:cNvPicPr/>
                        </pic:nvPicPr>
                        <pic:blipFill>
                          <a:blip r:embed="rId63">
                            <a:extLst>
                              <a:ext uri="{28A0092B-C50C-407E-A947-70E740481C1C}">
                                <a14:useLocalDpi xmlns:a14="http://schemas.microsoft.com/office/drawing/2010/main" val="0"/>
                              </a:ext>
                            </a:extLst>
                          </a:blip>
                          <a:stretch>
                            <a:fillRect/>
                          </a:stretch>
                        </pic:blipFill>
                        <pic:spPr>
                          <a:xfrm>
                            <a:off x="0" y="0"/>
                            <a:ext cx="3834444" cy="1306753"/>
                          </a:xfrm>
                          <a:prstGeom prst="rect">
                            <a:avLst/>
                          </a:prstGeom>
                        </pic:spPr>
                      </pic:pic>
                    </a:graphicData>
                  </a:graphic>
                </wp:inline>
              </w:drawing>
            </w:r>
          </w:p>
          <w:p w14:paraId="3F20861B"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51CA9451" w14:textId="6531BB2B" w:rsidR="005E40A4"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Company </w:t>
            </w:r>
            <w:r w:rsidR="00630249">
              <w:rPr>
                <w:rFonts w:asciiTheme="majorHAnsi" w:hAnsiTheme="majorHAnsi" w:cstheme="majorHAnsi"/>
                <w:color w:val="000000" w:themeColor="text1"/>
                <w:sz w:val="16"/>
                <w:szCs w:val="16"/>
                <w:lang w:val="en-US" w:eastAsia="en-US"/>
              </w:rPr>
              <w:t>Website:</w:t>
            </w:r>
            <w:r>
              <w:rPr>
                <w:rFonts w:asciiTheme="majorHAnsi" w:hAnsiTheme="majorHAnsi" w:cstheme="majorHAnsi"/>
                <w:color w:val="000000" w:themeColor="text1"/>
                <w:sz w:val="16"/>
                <w:szCs w:val="16"/>
                <w:lang w:val="en-US" w:eastAsia="en-US"/>
              </w:rPr>
              <w:t xml:space="preserve"> </w:t>
            </w:r>
            <w:hyperlink r:id="rId64" w:history="1">
              <w:r w:rsidRPr="00A75BF6">
                <w:rPr>
                  <w:rStyle w:val="Hyperlink"/>
                  <w:rFonts w:asciiTheme="majorHAnsi" w:hAnsiTheme="majorHAnsi" w:cstheme="majorHAnsi"/>
                  <w:sz w:val="16"/>
                  <w:szCs w:val="16"/>
                  <w:lang w:val="en-US" w:eastAsia="en-US"/>
                </w:rPr>
                <w:t>www.xiaomi.com</w:t>
              </w:r>
            </w:hyperlink>
          </w:p>
          <w:p w14:paraId="0F0BF30A" w14:textId="037697D4"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Contact </w:t>
            </w:r>
            <w:r w:rsidR="00630249">
              <w:rPr>
                <w:rFonts w:asciiTheme="majorHAnsi" w:hAnsiTheme="majorHAnsi" w:cstheme="majorHAnsi"/>
                <w:color w:val="000000" w:themeColor="text1"/>
                <w:sz w:val="16"/>
                <w:szCs w:val="16"/>
                <w:lang w:val="en-US" w:eastAsia="en-US"/>
              </w:rPr>
              <w:t>Person:</w:t>
            </w:r>
            <w:r>
              <w:rPr>
                <w:rFonts w:asciiTheme="majorHAnsi" w:hAnsiTheme="majorHAnsi" w:cstheme="majorHAnsi"/>
                <w:color w:val="000000" w:themeColor="text1"/>
                <w:sz w:val="16"/>
                <w:szCs w:val="16"/>
                <w:lang w:val="en-US" w:eastAsia="en-US"/>
              </w:rPr>
              <w:t xml:space="preserve"> </w:t>
            </w:r>
          </w:p>
          <w:p w14:paraId="6306D5C9"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Recruitment Tracker</w:t>
            </w:r>
          </w:p>
          <w:p w14:paraId="5DC583C3" w14:textId="5C7DD951" w:rsidR="00F36ECA" w:rsidRPr="00FB50C1"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FB50C1" w14:paraId="4B381D16"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1E57728C" w14:textId="49A4404C" w:rsidR="005E40A4" w:rsidRPr="00FB50C1" w:rsidRDefault="007E3E20" w:rsidP="007E3E20">
            <w:pPr>
              <w:pStyle w:val="Ov4nr"/>
              <w:numPr>
                <w:ilvl w:val="0"/>
                <w:numId w:val="0"/>
              </w:numPr>
              <w:spacing w:before="120"/>
              <w:ind w:left="648" w:right="115" w:hanging="648"/>
              <w:rPr>
                <w:rFonts w:asciiTheme="majorHAnsi" w:hAnsiTheme="majorHAnsi" w:cstheme="majorHAnsi"/>
                <w:sz w:val="16"/>
                <w:szCs w:val="16"/>
                <w:lang w:val="en-US"/>
              </w:rPr>
            </w:pPr>
            <w:r>
              <w:rPr>
                <w:rFonts w:asciiTheme="majorHAnsi" w:hAnsiTheme="majorHAnsi" w:cstheme="majorHAnsi"/>
                <w:sz w:val="16"/>
                <w:szCs w:val="16"/>
                <w:lang w:val="en-US"/>
              </w:rPr>
              <w:lastRenderedPageBreak/>
              <w:t>11</w:t>
            </w:r>
          </w:p>
        </w:tc>
        <w:tc>
          <w:tcPr>
            <w:tcW w:w="6570" w:type="dxa"/>
            <w:shd w:val="clear" w:color="auto" w:fill="auto"/>
          </w:tcPr>
          <w:p w14:paraId="0463194C"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sz w:val="16"/>
                <w:szCs w:val="16"/>
              </w:rPr>
              <w:t>In the Job branding tab upload photo, presentation and select company logo.</w:t>
            </w:r>
          </w:p>
          <w:p w14:paraId="68CE1A06"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noProof/>
                <w:sz w:val="16"/>
                <w:szCs w:val="16"/>
                <w:lang w:val="en-US"/>
              </w:rPr>
              <w:drawing>
                <wp:inline distT="0" distB="0" distL="0" distR="0" wp14:anchorId="45C958D5" wp14:editId="0D4415A2">
                  <wp:extent cx="3862426" cy="914470"/>
                  <wp:effectExtent l="0" t="0" r="508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obbranding.PNG"/>
                          <pic:cNvPicPr/>
                        </pic:nvPicPr>
                        <pic:blipFill>
                          <a:blip r:embed="rId65">
                            <a:extLst>
                              <a:ext uri="{28A0092B-C50C-407E-A947-70E740481C1C}">
                                <a14:useLocalDpi xmlns:a14="http://schemas.microsoft.com/office/drawing/2010/main" val="0"/>
                              </a:ext>
                            </a:extLst>
                          </a:blip>
                          <a:stretch>
                            <a:fillRect/>
                          </a:stretch>
                        </pic:blipFill>
                        <pic:spPr>
                          <a:xfrm>
                            <a:off x="0" y="0"/>
                            <a:ext cx="3894615" cy="922091"/>
                          </a:xfrm>
                          <a:prstGeom prst="rect">
                            <a:avLst/>
                          </a:prstGeom>
                        </pic:spPr>
                      </pic:pic>
                    </a:graphicData>
                  </a:graphic>
                </wp:inline>
              </w:drawing>
            </w:r>
          </w:p>
          <w:p w14:paraId="1BD2193D"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661EEB5C" w14:textId="77777777" w:rsidR="005E40A4" w:rsidRPr="00FB50C1" w:rsidRDefault="005E40A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FB50C1" w14:paraId="0014612B"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5B18B90F" w14:textId="5F05AF68" w:rsidR="005E40A4" w:rsidRPr="00FB50C1" w:rsidRDefault="007E3E20" w:rsidP="007E3E20">
            <w:pPr>
              <w:pStyle w:val="Ov4nr"/>
              <w:numPr>
                <w:ilvl w:val="0"/>
                <w:numId w:val="0"/>
              </w:numPr>
              <w:spacing w:before="120"/>
              <w:ind w:left="648" w:right="115" w:hanging="648"/>
              <w:rPr>
                <w:rFonts w:asciiTheme="majorHAnsi" w:hAnsiTheme="majorHAnsi" w:cstheme="majorHAnsi"/>
                <w:sz w:val="16"/>
                <w:szCs w:val="16"/>
                <w:lang w:val="en-US"/>
              </w:rPr>
            </w:pPr>
            <w:r>
              <w:rPr>
                <w:rFonts w:asciiTheme="majorHAnsi" w:hAnsiTheme="majorHAnsi" w:cstheme="majorHAnsi"/>
                <w:sz w:val="16"/>
                <w:szCs w:val="16"/>
                <w:lang w:val="en-US"/>
              </w:rPr>
              <w:t>12</w:t>
            </w:r>
          </w:p>
        </w:tc>
        <w:tc>
          <w:tcPr>
            <w:tcW w:w="6570" w:type="dxa"/>
            <w:shd w:val="clear" w:color="auto" w:fill="auto"/>
          </w:tcPr>
          <w:p w14:paraId="6C33299B"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sz w:val="16"/>
                <w:szCs w:val="16"/>
              </w:rPr>
              <w:t>In the last tab select the refresh frequency.</w:t>
            </w:r>
          </w:p>
          <w:p w14:paraId="01D02236"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noProof/>
                <w:sz w:val="16"/>
                <w:szCs w:val="16"/>
                <w:lang w:val="en-US"/>
              </w:rPr>
              <w:drawing>
                <wp:inline distT="0" distB="0" distL="0" distR="0" wp14:anchorId="28BD31AF" wp14:editId="43FE703F">
                  <wp:extent cx="3909178" cy="599847"/>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refresh.PNG"/>
                          <pic:cNvPicPr/>
                        </pic:nvPicPr>
                        <pic:blipFill>
                          <a:blip r:embed="rId66">
                            <a:extLst>
                              <a:ext uri="{28A0092B-C50C-407E-A947-70E740481C1C}">
                                <a14:useLocalDpi xmlns:a14="http://schemas.microsoft.com/office/drawing/2010/main" val="0"/>
                              </a:ext>
                            </a:extLst>
                          </a:blip>
                          <a:stretch>
                            <a:fillRect/>
                          </a:stretch>
                        </pic:blipFill>
                        <pic:spPr>
                          <a:xfrm>
                            <a:off x="0" y="0"/>
                            <a:ext cx="4092246" cy="627938"/>
                          </a:xfrm>
                          <a:prstGeom prst="rect">
                            <a:avLst/>
                          </a:prstGeom>
                        </pic:spPr>
                      </pic:pic>
                    </a:graphicData>
                  </a:graphic>
                </wp:inline>
              </w:drawing>
            </w:r>
          </w:p>
          <w:p w14:paraId="5E804CCA"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7B0EC123" w14:textId="13154921" w:rsidR="005E40A4" w:rsidRPr="00FB50C1"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NA</w:t>
            </w:r>
          </w:p>
        </w:tc>
      </w:tr>
      <w:tr w:rsidR="005E40A4" w:rsidRPr="00FB50C1" w14:paraId="36DC06CD"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0C1EA7F1" w14:textId="0FC10FB7" w:rsidR="005E40A4" w:rsidRPr="00FB50C1" w:rsidRDefault="007E3E20" w:rsidP="007E3E20">
            <w:pPr>
              <w:pStyle w:val="Ov4nr"/>
              <w:numPr>
                <w:ilvl w:val="0"/>
                <w:numId w:val="0"/>
              </w:numPr>
              <w:spacing w:before="120"/>
              <w:ind w:left="648" w:right="115" w:hanging="648"/>
              <w:rPr>
                <w:rFonts w:asciiTheme="majorHAnsi" w:hAnsiTheme="majorHAnsi" w:cstheme="majorHAnsi"/>
                <w:sz w:val="16"/>
                <w:szCs w:val="16"/>
                <w:lang w:val="en-US"/>
              </w:rPr>
            </w:pPr>
            <w:r>
              <w:rPr>
                <w:rFonts w:asciiTheme="majorHAnsi" w:hAnsiTheme="majorHAnsi" w:cstheme="majorHAnsi"/>
                <w:sz w:val="16"/>
                <w:szCs w:val="16"/>
                <w:lang w:val="en-US"/>
              </w:rPr>
              <w:t>13</w:t>
            </w:r>
          </w:p>
        </w:tc>
        <w:tc>
          <w:tcPr>
            <w:tcW w:w="6570" w:type="dxa"/>
            <w:shd w:val="clear" w:color="auto" w:fill="auto"/>
          </w:tcPr>
          <w:p w14:paraId="167A1BB7"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FB50C1">
              <w:rPr>
                <w:rFonts w:asciiTheme="majorHAnsi" w:hAnsiTheme="majorHAnsi" w:cstheme="majorHAnsi"/>
                <w:sz w:val="16"/>
                <w:szCs w:val="16"/>
              </w:rPr>
              <w:t>After completing these steps either select Preview&amp; Post job or Save&amp; Post later.</w:t>
            </w:r>
          </w:p>
          <w:p w14:paraId="0F1D6D58" w14:textId="77777777" w:rsidR="005E40A4" w:rsidRPr="00FB50C1" w:rsidRDefault="005E40A4" w:rsidP="005E40A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76F8838F" w14:textId="1D5B746A" w:rsidR="005E40A4" w:rsidRPr="00FB50C1"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Click on Post Job</w:t>
            </w:r>
          </w:p>
        </w:tc>
      </w:tr>
    </w:tbl>
    <w:p w14:paraId="07C5ED86" w14:textId="517F6FD5" w:rsidR="005E40A4" w:rsidRDefault="005E40A4" w:rsidP="004B653A">
      <w:pPr>
        <w:pStyle w:val="Brdtekst1"/>
        <w:rPr>
          <w:rFonts w:ascii="Calibri" w:hAnsi="Calibri" w:cs="Calibri"/>
          <w:lang w:val="en-US" w:eastAsia="en-US"/>
        </w:rPr>
      </w:pPr>
    </w:p>
    <w:tbl>
      <w:tblPr>
        <w:tblStyle w:val="GridTable1Light-Accent31"/>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630"/>
        <w:gridCol w:w="6570"/>
        <w:gridCol w:w="1800"/>
      </w:tblGrid>
      <w:tr w:rsidR="005E40A4" w:rsidRPr="00096735" w14:paraId="2559988C" w14:textId="77777777" w:rsidTr="00AE1EAB">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9000" w:type="dxa"/>
            <w:gridSpan w:val="3"/>
            <w:shd w:val="clear" w:color="auto" w:fill="FFE600"/>
          </w:tcPr>
          <w:p w14:paraId="5359D07B" w14:textId="77777777" w:rsidR="000377BA" w:rsidRDefault="005E40A4" w:rsidP="00AE1EAB">
            <w:pPr>
              <w:pStyle w:val="Billedtekstoverskrift"/>
              <w:rPr>
                <w:rFonts w:ascii="Calibri" w:hAnsi="Calibri" w:cs="Calibri"/>
                <w:bCs w:val="0"/>
                <w:sz w:val="20"/>
                <w:szCs w:val="20"/>
                <w:lang w:val="en-US"/>
              </w:rPr>
            </w:pPr>
            <w:r>
              <w:rPr>
                <w:rFonts w:ascii="Calibri" w:hAnsi="Calibri" w:cs="Calibri"/>
                <w:b/>
                <w:sz w:val="20"/>
                <w:szCs w:val="20"/>
                <w:lang w:val="en-US"/>
              </w:rPr>
              <w:lastRenderedPageBreak/>
              <w:t>Web-Posting</w:t>
            </w:r>
            <w:r w:rsidRPr="006F7F68">
              <w:rPr>
                <w:rFonts w:ascii="Calibri" w:hAnsi="Calibri" w:cs="Calibri"/>
                <w:b/>
                <w:sz w:val="20"/>
                <w:szCs w:val="20"/>
                <w:lang w:val="en-US"/>
              </w:rPr>
              <w:t xml:space="preserve"> – </w:t>
            </w:r>
            <w:r>
              <w:rPr>
                <w:rFonts w:ascii="Calibri" w:hAnsi="Calibri" w:cs="Calibri"/>
                <w:b/>
                <w:sz w:val="20"/>
                <w:szCs w:val="20"/>
                <w:lang w:val="en-US"/>
              </w:rPr>
              <w:t xml:space="preserve">Post job on </w:t>
            </w:r>
          </w:p>
          <w:p w14:paraId="02D44B4E" w14:textId="71989BD9" w:rsidR="005E40A4" w:rsidRPr="005E40A4" w:rsidRDefault="006706FF" w:rsidP="00AE1EAB">
            <w:pPr>
              <w:pStyle w:val="Billedtekstoverskrift"/>
              <w:rPr>
                <w:b/>
                <w:bCs w:val="0"/>
                <w:sz w:val="24"/>
                <w:szCs w:val="24"/>
              </w:rPr>
            </w:pPr>
            <w:hyperlink r:id="rId67" w:history="1">
              <w:r w:rsidR="000377BA">
                <w:rPr>
                  <w:rStyle w:val="Hyperlink"/>
                </w:rPr>
                <w:t>https://internshala.com/</w:t>
              </w:r>
            </w:hyperlink>
            <w:r w:rsidR="005E40A4">
              <w:rPr>
                <w:rFonts w:ascii="Calibri" w:hAnsi="Calibri" w:cs="Calibri"/>
                <w:b/>
                <w:sz w:val="20"/>
                <w:szCs w:val="20"/>
                <w:lang w:val="en-US"/>
              </w:rPr>
              <w:t xml:space="preserve"> </w:t>
            </w:r>
          </w:p>
        </w:tc>
      </w:tr>
      <w:tr w:rsidR="005E40A4" w:rsidRPr="006F7F68" w14:paraId="23648544" w14:textId="77777777" w:rsidTr="00AE1EAB">
        <w:trPr>
          <w:trHeight w:val="393"/>
        </w:trPr>
        <w:tc>
          <w:tcPr>
            <w:cnfStyle w:val="001000000000" w:firstRow="0" w:lastRow="0" w:firstColumn="1" w:lastColumn="0" w:oddVBand="0" w:evenVBand="0" w:oddHBand="0" w:evenHBand="0" w:firstRowFirstColumn="0" w:firstRowLastColumn="0" w:lastRowFirstColumn="0" w:lastRowLastColumn="0"/>
            <w:tcW w:w="630" w:type="dxa"/>
            <w:shd w:val="clear" w:color="auto" w:fill="FFE600"/>
          </w:tcPr>
          <w:p w14:paraId="793E08F3" w14:textId="77777777" w:rsidR="005E40A4" w:rsidRPr="006F7F68" w:rsidRDefault="005E40A4" w:rsidP="00AE1EAB">
            <w:pPr>
              <w:pStyle w:val="Billedtekstoverskrift"/>
              <w:rPr>
                <w:rFonts w:ascii="Calibri" w:hAnsi="Calibri" w:cs="Calibri"/>
                <w:b/>
                <w:bCs w:val="0"/>
                <w:sz w:val="20"/>
                <w:szCs w:val="20"/>
                <w:lang w:val="en-US"/>
              </w:rPr>
            </w:pPr>
            <w:r w:rsidRPr="006F7F68">
              <w:rPr>
                <w:rFonts w:ascii="Calibri" w:hAnsi="Calibri" w:cs="Calibri"/>
                <w:b/>
                <w:bCs w:val="0"/>
                <w:sz w:val="20"/>
                <w:szCs w:val="20"/>
                <w:lang w:val="en-US"/>
              </w:rPr>
              <w:t>Step</w:t>
            </w:r>
          </w:p>
        </w:tc>
        <w:tc>
          <w:tcPr>
            <w:tcW w:w="6570" w:type="dxa"/>
            <w:shd w:val="clear" w:color="auto" w:fill="FFE600"/>
          </w:tcPr>
          <w:p w14:paraId="5BEA5E2B" w14:textId="77777777" w:rsidR="005E40A4" w:rsidRPr="006F7F68" w:rsidRDefault="005E40A4" w:rsidP="00AE1EAB">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Details</w:t>
            </w:r>
          </w:p>
        </w:tc>
        <w:tc>
          <w:tcPr>
            <w:tcW w:w="1800" w:type="dxa"/>
            <w:shd w:val="clear" w:color="auto" w:fill="FFE600"/>
          </w:tcPr>
          <w:p w14:paraId="492B7641" w14:textId="77777777" w:rsidR="005E40A4" w:rsidRPr="006F7F68" w:rsidRDefault="005E40A4" w:rsidP="00AE1EAB">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Comment</w:t>
            </w:r>
          </w:p>
        </w:tc>
      </w:tr>
      <w:tr w:rsidR="005E40A4" w:rsidRPr="00096735" w14:paraId="2FAB6143"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62593986" w14:textId="77777777" w:rsidR="005E40A4" w:rsidRPr="00096735" w:rsidRDefault="005E40A4" w:rsidP="00AE1EAB">
            <w:pPr>
              <w:pStyle w:val="Ov4nr"/>
              <w:numPr>
                <w:ilvl w:val="0"/>
                <w:numId w:val="0"/>
              </w:numPr>
              <w:spacing w:before="120"/>
              <w:ind w:left="284" w:right="115"/>
              <w:rPr>
                <w:rFonts w:asciiTheme="majorHAnsi" w:hAnsiTheme="majorHAnsi" w:cstheme="majorHAnsi"/>
                <w:bCs w:val="0"/>
                <w:sz w:val="16"/>
                <w:szCs w:val="16"/>
                <w:lang w:val="en-US"/>
              </w:rPr>
            </w:pPr>
            <w:r w:rsidRPr="00096735">
              <w:rPr>
                <w:rFonts w:asciiTheme="majorHAnsi" w:hAnsiTheme="majorHAnsi" w:cstheme="majorHAnsi"/>
                <w:bCs w:val="0"/>
                <w:sz w:val="16"/>
                <w:szCs w:val="16"/>
                <w:lang w:val="en-US"/>
              </w:rPr>
              <w:t>1</w:t>
            </w:r>
          </w:p>
        </w:tc>
        <w:tc>
          <w:tcPr>
            <w:tcW w:w="6570" w:type="dxa"/>
            <w:shd w:val="clear" w:color="auto" w:fill="auto"/>
          </w:tcPr>
          <w:p w14:paraId="107CB89B" w14:textId="77777777" w:rsidR="005E40A4" w:rsidRDefault="000377BA"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lang w:val="en-US"/>
              </w:rPr>
              <w:drawing>
                <wp:inline distT="0" distB="0" distL="0" distR="0" wp14:anchorId="735222C4" wp14:editId="0CF6C981">
                  <wp:extent cx="4025900" cy="724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9667" cy="735676"/>
                          </a:xfrm>
                          <a:prstGeom prst="rect">
                            <a:avLst/>
                          </a:prstGeom>
                        </pic:spPr>
                      </pic:pic>
                    </a:graphicData>
                  </a:graphic>
                </wp:inline>
              </w:drawing>
            </w:r>
          </w:p>
          <w:p w14:paraId="1400AFE3" w14:textId="600C105B" w:rsidR="000377BA" w:rsidRPr="00096735" w:rsidRDefault="000377BA"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Click on ”Login”</w:t>
            </w:r>
          </w:p>
        </w:tc>
        <w:tc>
          <w:tcPr>
            <w:tcW w:w="1800" w:type="dxa"/>
            <w:shd w:val="clear" w:color="auto" w:fill="auto"/>
          </w:tcPr>
          <w:p w14:paraId="796841A5" w14:textId="77777777" w:rsidR="005E40A4" w:rsidRPr="00096735" w:rsidRDefault="005E40A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096735" w14:paraId="49C4F78F"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2E7F3166" w14:textId="7C84A071" w:rsidR="005E40A4" w:rsidRPr="00096735"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2</w:t>
            </w:r>
          </w:p>
        </w:tc>
        <w:tc>
          <w:tcPr>
            <w:tcW w:w="6570" w:type="dxa"/>
            <w:shd w:val="clear" w:color="auto" w:fill="auto"/>
          </w:tcPr>
          <w:p w14:paraId="50B3B5C0" w14:textId="77777777" w:rsidR="005E40A4" w:rsidRDefault="000377BA"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lang w:val="en-US"/>
              </w:rPr>
              <w:drawing>
                <wp:inline distT="0" distB="0" distL="0" distR="0" wp14:anchorId="3A8169D1" wp14:editId="5C3E1CCF">
                  <wp:extent cx="2757830" cy="2357617"/>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3994" cy="2371435"/>
                          </a:xfrm>
                          <a:prstGeom prst="rect">
                            <a:avLst/>
                          </a:prstGeom>
                        </pic:spPr>
                      </pic:pic>
                    </a:graphicData>
                  </a:graphic>
                </wp:inline>
              </w:drawing>
            </w:r>
          </w:p>
          <w:p w14:paraId="30C39D74" w14:textId="4F8EDF7D" w:rsidR="000377BA" w:rsidRDefault="000377BA"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 xml:space="preserve">Login to Internshala.com with </w:t>
            </w:r>
            <w:r w:rsidR="007F5534">
              <w:rPr>
                <w:rFonts w:asciiTheme="majorHAnsi" w:hAnsiTheme="majorHAnsi" w:cstheme="majorHAnsi"/>
                <w:sz w:val="16"/>
                <w:szCs w:val="16"/>
              </w:rPr>
              <w:t>”</w:t>
            </w:r>
            <w:r>
              <w:rPr>
                <w:rFonts w:asciiTheme="majorHAnsi" w:hAnsiTheme="majorHAnsi" w:cstheme="majorHAnsi"/>
                <w:sz w:val="16"/>
                <w:szCs w:val="16"/>
              </w:rPr>
              <w:t>Employer Credential</w:t>
            </w:r>
            <w:r w:rsidR="007F5534">
              <w:rPr>
                <w:rFonts w:asciiTheme="majorHAnsi" w:hAnsiTheme="majorHAnsi" w:cstheme="majorHAnsi"/>
                <w:sz w:val="16"/>
                <w:szCs w:val="16"/>
              </w:rPr>
              <w:t>”</w:t>
            </w:r>
          </w:p>
          <w:p w14:paraId="6096E195" w14:textId="1534F7F7" w:rsidR="000377BA" w:rsidRPr="00096735" w:rsidRDefault="000377BA"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 xml:space="preserve">Click on ”Post Internship” </w:t>
            </w:r>
          </w:p>
        </w:tc>
        <w:tc>
          <w:tcPr>
            <w:tcW w:w="1800" w:type="dxa"/>
            <w:shd w:val="clear" w:color="auto" w:fill="auto"/>
          </w:tcPr>
          <w:p w14:paraId="1758EE91" w14:textId="77777777" w:rsidR="005E40A4" w:rsidRPr="00096735" w:rsidRDefault="005E40A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096735" w14:paraId="6CDAE0B0"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06F8281D" w14:textId="070BFB67" w:rsidR="005E40A4" w:rsidRPr="00096735"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3</w:t>
            </w:r>
          </w:p>
        </w:tc>
        <w:tc>
          <w:tcPr>
            <w:tcW w:w="6570" w:type="dxa"/>
            <w:shd w:val="clear" w:color="auto" w:fill="auto"/>
          </w:tcPr>
          <w:p w14:paraId="66143A60" w14:textId="372093AE" w:rsidR="005E40A4" w:rsidRDefault="000377BA"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lang w:val="en-US"/>
              </w:rPr>
              <w:drawing>
                <wp:inline distT="0" distB="0" distL="0" distR="0" wp14:anchorId="699A4F4C" wp14:editId="63A1870C">
                  <wp:extent cx="3729848" cy="2633472"/>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631" r="19120" b="23092"/>
                          <a:stretch/>
                        </pic:blipFill>
                        <pic:spPr bwMode="auto">
                          <a:xfrm>
                            <a:off x="0" y="0"/>
                            <a:ext cx="3755153" cy="2651339"/>
                          </a:xfrm>
                          <a:prstGeom prst="rect">
                            <a:avLst/>
                          </a:prstGeom>
                          <a:ln>
                            <a:noFill/>
                          </a:ln>
                          <a:extLst>
                            <a:ext uri="{53640926-AAD7-44D8-BBD7-CCE9431645EC}">
                              <a14:shadowObscured xmlns:a14="http://schemas.microsoft.com/office/drawing/2010/main"/>
                            </a:ext>
                          </a:extLst>
                        </pic:spPr>
                      </pic:pic>
                    </a:graphicData>
                  </a:graphic>
                </wp:inline>
              </w:drawing>
            </w:r>
          </w:p>
          <w:p w14:paraId="77CE48CF" w14:textId="0992C224" w:rsidR="007F5534" w:rsidRDefault="007F5534"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Select the relevent ”Primary Porfile”</w:t>
            </w:r>
          </w:p>
          <w:p w14:paraId="792781E0" w14:textId="311054DC" w:rsidR="000377BA" w:rsidRPr="00096735" w:rsidRDefault="000377BA"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6E4B5834" w14:textId="5B83B4B5" w:rsidR="005E40A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Requirement Tracker field: Skill 1 / Skill 2</w:t>
            </w:r>
          </w:p>
          <w:p w14:paraId="7BAE680E" w14:textId="03F0CBF7" w:rsidR="007F5534" w:rsidRPr="00096735"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If not match to </w:t>
            </w:r>
            <w:r w:rsidR="00630249">
              <w:rPr>
                <w:rFonts w:asciiTheme="majorHAnsi" w:hAnsiTheme="majorHAnsi" w:cstheme="majorHAnsi"/>
                <w:color w:val="000000" w:themeColor="text1"/>
                <w:sz w:val="16"/>
                <w:szCs w:val="16"/>
                <w:lang w:val="en-US" w:eastAsia="en-US"/>
              </w:rPr>
              <w:t>anyone</w:t>
            </w:r>
            <w:r>
              <w:rPr>
                <w:rFonts w:asciiTheme="majorHAnsi" w:hAnsiTheme="majorHAnsi" w:cstheme="majorHAnsi"/>
                <w:color w:val="000000" w:themeColor="text1"/>
                <w:sz w:val="16"/>
                <w:szCs w:val="16"/>
                <w:lang w:val="en-US" w:eastAsia="en-US"/>
              </w:rPr>
              <w:t xml:space="preserve"> then “Others”</w:t>
            </w:r>
          </w:p>
        </w:tc>
      </w:tr>
      <w:tr w:rsidR="005E40A4" w:rsidRPr="00096735" w14:paraId="32472473"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0A770168" w14:textId="71B844B4" w:rsidR="005E40A4" w:rsidRPr="00096735"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lastRenderedPageBreak/>
              <w:t>4</w:t>
            </w:r>
          </w:p>
        </w:tc>
        <w:tc>
          <w:tcPr>
            <w:tcW w:w="6570" w:type="dxa"/>
            <w:shd w:val="clear" w:color="auto" w:fill="auto"/>
          </w:tcPr>
          <w:p w14:paraId="27B57BF8" w14:textId="77777777" w:rsidR="005E40A4" w:rsidRDefault="000377BA"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lang w:val="en-US"/>
              </w:rPr>
              <w:drawing>
                <wp:inline distT="0" distB="0" distL="0" distR="0" wp14:anchorId="3299BC30" wp14:editId="26B6BD85">
                  <wp:extent cx="3942893" cy="3490411"/>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811" r="21127" b="10167"/>
                          <a:stretch/>
                        </pic:blipFill>
                        <pic:spPr bwMode="auto">
                          <a:xfrm>
                            <a:off x="0" y="0"/>
                            <a:ext cx="3967615" cy="3512296"/>
                          </a:xfrm>
                          <a:prstGeom prst="rect">
                            <a:avLst/>
                          </a:prstGeom>
                          <a:ln>
                            <a:noFill/>
                          </a:ln>
                          <a:extLst>
                            <a:ext uri="{53640926-AAD7-44D8-BBD7-CCE9431645EC}">
                              <a14:shadowObscured xmlns:a14="http://schemas.microsoft.com/office/drawing/2010/main"/>
                            </a:ext>
                          </a:extLst>
                        </pic:spPr>
                      </pic:pic>
                    </a:graphicData>
                  </a:graphic>
                </wp:inline>
              </w:drawing>
            </w:r>
          </w:p>
          <w:p w14:paraId="127DAEA7" w14:textId="2B15A0D0" w:rsidR="00000909" w:rsidRPr="00096735" w:rsidRDefault="00000909"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Fill in the relevent details on the Portal</w:t>
            </w:r>
          </w:p>
        </w:tc>
        <w:tc>
          <w:tcPr>
            <w:tcW w:w="1800" w:type="dxa"/>
            <w:shd w:val="clear" w:color="auto" w:fill="auto"/>
          </w:tcPr>
          <w:p w14:paraId="14E064D3" w14:textId="3A11DDE0"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065667E" w14:textId="30032383" w:rsidR="005E40A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Select Type of </w:t>
            </w:r>
            <w:r w:rsidR="00630249">
              <w:rPr>
                <w:rFonts w:asciiTheme="majorHAnsi" w:hAnsiTheme="majorHAnsi" w:cstheme="majorHAnsi"/>
                <w:color w:val="000000" w:themeColor="text1"/>
                <w:sz w:val="16"/>
                <w:szCs w:val="16"/>
                <w:lang w:val="en-US" w:eastAsia="en-US"/>
              </w:rPr>
              <w:t>Internship:</w:t>
            </w:r>
            <w:r>
              <w:rPr>
                <w:rFonts w:asciiTheme="majorHAnsi" w:hAnsiTheme="majorHAnsi" w:cstheme="majorHAnsi"/>
                <w:color w:val="000000" w:themeColor="text1"/>
                <w:sz w:val="16"/>
                <w:szCs w:val="16"/>
                <w:lang w:val="en-US" w:eastAsia="en-US"/>
              </w:rPr>
              <w:t xml:space="preserve"> Regular</w:t>
            </w:r>
          </w:p>
          <w:p w14:paraId="66F59D1E" w14:textId="77777777"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191B83B" w14:textId="6942AE94"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Internship </w:t>
            </w:r>
            <w:r w:rsidR="00630249">
              <w:rPr>
                <w:rFonts w:asciiTheme="majorHAnsi" w:hAnsiTheme="majorHAnsi" w:cstheme="majorHAnsi"/>
                <w:color w:val="000000" w:themeColor="text1"/>
                <w:sz w:val="16"/>
                <w:szCs w:val="16"/>
                <w:lang w:val="en-US" w:eastAsia="en-US"/>
              </w:rPr>
              <w:t>City:</w:t>
            </w:r>
            <w:r>
              <w:rPr>
                <w:rFonts w:asciiTheme="majorHAnsi" w:hAnsiTheme="majorHAnsi" w:cstheme="majorHAnsi"/>
                <w:color w:val="000000" w:themeColor="text1"/>
                <w:sz w:val="16"/>
                <w:szCs w:val="16"/>
                <w:lang w:val="en-US" w:eastAsia="en-US"/>
              </w:rPr>
              <w:t xml:space="preserve"> Requirement Tracker</w:t>
            </w:r>
          </w:p>
          <w:p w14:paraId="3F1BFB29" w14:textId="77777777"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3AC86C4C" w14:textId="5E6A15F1"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Is Part Time </w:t>
            </w:r>
            <w:r w:rsidR="00630249">
              <w:rPr>
                <w:rFonts w:asciiTheme="majorHAnsi" w:hAnsiTheme="majorHAnsi" w:cstheme="majorHAnsi"/>
                <w:color w:val="000000" w:themeColor="text1"/>
                <w:sz w:val="16"/>
                <w:szCs w:val="16"/>
                <w:lang w:val="en-US" w:eastAsia="en-US"/>
              </w:rPr>
              <w:t>Allowed:</w:t>
            </w:r>
            <w:r>
              <w:rPr>
                <w:rFonts w:asciiTheme="majorHAnsi" w:hAnsiTheme="majorHAnsi" w:cstheme="majorHAnsi"/>
                <w:color w:val="000000" w:themeColor="text1"/>
                <w:sz w:val="16"/>
                <w:szCs w:val="16"/>
                <w:lang w:val="en-US" w:eastAsia="en-US"/>
              </w:rPr>
              <w:t xml:space="preserve"> </w:t>
            </w:r>
            <w:proofErr w:type="gramStart"/>
            <w:r>
              <w:rPr>
                <w:rFonts w:asciiTheme="majorHAnsi" w:hAnsiTheme="majorHAnsi" w:cstheme="majorHAnsi"/>
                <w:color w:val="000000" w:themeColor="text1"/>
                <w:sz w:val="16"/>
                <w:szCs w:val="16"/>
                <w:lang w:val="en-US" w:eastAsia="en-US"/>
              </w:rPr>
              <w:t>No</w:t>
            </w:r>
            <w:proofErr w:type="gramEnd"/>
          </w:p>
          <w:p w14:paraId="3C4FE244" w14:textId="77777777"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62E92BA6" w14:textId="5F8BB84A"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Number of </w:t>
            </w:r>
            <w:r w:rsidR="00630249">
              <w:rPr>
                <w:rFonts w:asciiTheme="majorHAnsi" w:hAnsiTheme="majorHAnsi" w:cstheme="majorHAnsi"/>
                <w:color w:val="000000" w:themeColor="text1"/>
                <w:sz w:val="16"/>
                <w:szCs w:val="16"/>
                <w:lang w:val="en-US" w:eastAsia="en-US"/>
              </w:rPr>
              <w:t>Opening:</w:t>
            </w:r>
            <w:r>
              <w:rPr>
                <w:rFonts w:asciiTheme="majorHAnsi" w:hAnsiTheme="majorHAnsi" w:cstheme="majorHAnsi"/>
                <w:color w:val="000000" w:themeColor="text1"/>
                <w:sz w:val="16"/>
                <w:szCs w:val="16"/>
                <w:lang w:val="en-US" w:eastAsia="en-US"/>
              </w:rPr>
              <w:t xml:space="preserve"> No of Position</w:t>
            </w:r>
          </w:p>
          <w:p w14:paraId="74DE4A7B" w14:textId="77777777"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6282C15" w14:textId="777B8B0B"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Internship Start </w:t>
            </w:r>
            <w:r w:rsidR="00630249">
              <w:rPr>
                <w:rFonts w:asciiTheme="majorHAnsi" w:hAnsiTheme="majorHAnsi" w:cstheme="majorHAnsi"/>
                <w:color w:val="000000" w:themeColor="text1"/>
                <w:sz w:val="16"/>
                <w:szCs w:val="16"/>
                <w:lang w:val="en-US" w:eastAsia="en-US"/>
              </w:rPr>
              <w:t>Date:</w:t>
            </w:r>
            <w:r>
              <w:rPr>
                <w:rFonts w:asciiTheme="majorHAnsi" w:hAnsiTheme="majorHAnsi" w:cstheme="majorHAnsi"/>
                <w:color w:val="000000" w:themeColor="text1"/>
                <w:sz w:val="16"/>
                <w:szCs w:val="16"/>
                <w:lang w:val="en-US" w:eastAsia="en-US"/>
              </w:rPr>
              <w:t xml:space="preserve"> Requirement Tracker</w:t>
            </w:r>
          </w:p>
          <w:p w14:paraId="63BD6605" w14:textId="77777777"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17A3B7F5" w14:textId="561A2DBD"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Internship </w:t>
            </w:r>
            <w:r w:rsidR="00630249">
              <w:rPr>
                <w:rFonts w:asciiTheme="majorHAnsi" w:hAnsiTheme="majorHAnsi" w:cstheme="majorHAnsi"/>
                <w:color w:val="000000" w:themeColor="text1"/>
                <w:sz w:val="16"/>
                <w:szCs w:val="16"/>
                <w:lang w:val="en-US" w:eastAsia="en-US"/>
              </w:rPr>
              <w:t>Duration:</w:t>
            </w:r>
          </w:p>
          <w:p w14:paraId="7AA1F529" w14:textId="5B9027BC" w:rsidR="007F5534" w:rsidRPr="00096735"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Requirement Tracker</w:t>
            </w:r>
          </w:p>
        </w:tc>
      </w:tr>
      <w:tr w:rsidR="005E40A4" w:rsidRPr="00096735" w14:paraId="03C3E84F"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65D84631" w14:textId="4530A6A0" w:rsidR="005E40A4" w:rsidRPr="00096735"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5</w:t>
            </w:r>
          </w:p>
        </w:tc>
        <w:tc>
          <w:tcPr>
            <w:tcW w:w="6570" w:type="dxa"/>
            <w:shd w:val="clear" w:color="auto" w:fill="auto"/>
          </w:tcPr>
          <w:p w14:paraId="2CC36FBC" w14:textId="77777777" w:rsidR="005E40A4" w:rsidRDefault="000377BA"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lang w:val="en-US"/>
              </w:rPr>
              <w:drawing>
                <wp:inline distT="0" distB="0" distL="0" distR="0" wp14:anchorId="59AF7771" wp14:editId="35911D7B">
                  <wp:extent cx="3878088" cy="1572768"/>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270" t="19074" r="21841" b="39896"/>
                          <a:stretch/>
                        </pic:blipFill>
                        <pic:spPr bwMode="auto">
                          <a:xfrm>
                            <a:off x="0" y="0"/>
                            <a:ext cx="3901905" cy="1582427"/>
                          </a:xfrm>
                          <a:prstGeom prst="rect">
                            <a:avLst/>
                          </a:prstGeom>
                          <a:ln>
                            <a:noFill/>
                          </a:ln>
                          <a:extLst>
                            <a:ext uri="{53640926-AAD7-44D8-BBD7-CCE9431645EC}">
                              <a14:shadowObscured xmlns:a14="http://schemas.microsoft.com/office/drawing/2010/main"/>
                            </a:ext>
                          </a:extLst>
                        </pic:spPr>
                      </pic:pic>
                    </a:graphicData>
                  </a:graphic>
                </wp:inline>
              </w:drawing>
            </w:r>
          </w:p>
          <w:p w14:paraId="3509AD94" w14:textId="5191CD97" w:rsidR="00000909" w:rsidRPr="00096735" w:rsidRDefault="00000909"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Fill in the Interns Responsibilities based on Job Discription.</w:t>
            </w:r>
          </w:p>
        </w:tc>
        <w:tc>
          <w:tcPr>
            <w:tcW w:w="1800" w:type="dxa"/>
            <w:shd w:val="clear" w:color="auto" w:fill="auto"/>
          </w:tcPr>
          <w:p w14:paraId="4F54D032" w14:textId="3F0C12AB" w:rsidR="005E40A4" w:rsidRPr="00096735"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Role and </w:t>
            </w:r>
            <w:r w:rsidR="00630249">
              <w:rPr>
                <w:rFonts w:asciiTheme="majorHAnsi" w:hAnsiTheme="majorHAnsi" w:cstheme="majorHAnsi"/>
                <w:color w:val="000000" w:themeColor="text1"/>
                <w:sz w:val="16"/>
                <w:szCs w:val="16"/>
                <w:lang w:val="en-US" w:eastAsia="en-US"/>
              </w:rPr>
              <w:t>Responsibility:</w:t>
            </w:r>
            <w:r>
              <w:rPr>
                <w:rFonts w:asciiTheme="majorHAnsi" w:hAnsiTheme="majorHAnsi" w:cstheme="majorHAnsi"/>
                <w:color w:val="000000" w:themeColor="text1"/>
                <w:sz w:val="16"/>
                <w:szCs w:val="16"/>
                <w:lang w:val="en-US" w:eastAsia="en-US"/>
              </w:rPr>
              <w:t xml:space="preserve"> Job </w:t>
            </w:r>
            <w:r w:rsidR="007F5760">
              <w:rPr>
                <w:rFonts w:asciiTheme="majorHAnsi" w:hAnsiTheme="majorHAnsi" w:cstheme="majorHAnsi"/>
                <w:color w:val="000000" w:themeColor="text1"/>
                <w:sz w:val="16"/>
                <w:szCs w:val="16"/>
                <w:lang w:val="en-US" w:eastAsia="en-US"/>
              </w:rPr>
              <w:t>Description</w:t>
            </w:r>
            <w:r>
              <w:rPr>
                <w:rFonts w:asciiTheme="majorHAnsi" w:hAnsiTheme="majorHAnsi" w:cstheme="majorHAnsi"/>
                <w:color w:val="000000" w:themeColor="text1"/>
                <w:sz w:val="16"/>
                <w:szCs w:val="16"/>
                <w:lang w:val="en-US" w:eastAsia="en-US"/>
              </w:rPr>
              <w:t xml:space="preserve"> </w:t>
            </w:r>
          </w:p>
        </w:tc>
      </w:tr>
      <w:tr w:rsidR="000377BA" w:rsidRPr="00096735" w14:paraId="07AD66AD"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198D6D60" w14:textId="76751E11" w:rsidR="000377BA" w:rsidRPr="00096735"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6</w:t>
            </w:r>
          </w:p>
        </w:tc>
        <w:tc>
          <w:tcPr>
            <w:tcW w:w="6570" w:type="dxa"/>
            <w:shd w:val="clear" w:color="auto" w:fill="auto"/>
          </w:tcPr>
          <w:p w14:paraId="5F91F2F8" w14:textId="77777777" w:rsidR="000377BA" w:rsidRDefault="000377BA" w:rsidP="00AE1EAB">
            <w:pPr>
              <w:cnfStyle w:val="000000000000" w:firstRow="0" w:lastRow="0" w:firstColumn="0" w:lastColumn="0" w:oddVBand="0" w:evenVBand="0" w:oddHBand="0" w:evenHBand="0" w:firstRowFirstColumn="0" w:firstRowLastColumn="0" w:lastRowFirstColumn="0" w:lastRowLastColumn="0"/>
              <w:rPr>
                <w:noProof/>
              </w:rPr>
            </w:pPr>
            <w:r>
              <w:rPr>
                <w:noProof/>
                <w:lang w:val="en-US"/>
              </w:rPr>
              <w:drawing>
                <wp:inline distT="0" distB="0" distL="0" distR="0" wp14:anchorId="7FA40502" wp14:editId="4B57A780">
                  <wp:extent cx="4030039" cy="23701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900" t="28436" r="22224" b="12076"/>
                          <a:stretch/>
                        </pic:blipFill>
                        <pic:spPr bwMode="auto">
                          <a:xfrm>
                            <a:off x="0" y="0"/>
                            <a:ext cx="4052493" cy="2383331"/>
                          </a:xfrm>
                          <a:prstGeom prst="rect">
                            <a:avLst/>
                          </a:prstGeom>
                          <a:ln>
                            <a:noFill/>
                          </a:ln>
                          <a:extLst>
                            <a:ext uri="{53640926-AAD7-44D8-BBD7-CCE9431645EC}">
                              <a14:shadowObscured xmlns:a14="http://schemas.microsoft.com/office/drawing/2010/main"/>
                            </a:ext>
                          </a:extLst>
                        </pic:spPr>
                      </pic:pic>
                    </a:graphicData>
                  </a:graphic>
                </wp:inline>
              </w:drawing>
            </w:r>
          </w:p>
          <w:p w14:paraId="61A9BE56" w14:textId="6E98C154" w:rsidR="00000909" w:rsidRDefault="00000909" w:rsidP="00AE1EAB">
            <w:pPr>
              <w:cnfStyle w:val="000000000000" w:firstRow="0" w:lastRow="0" w:firstColumn="0" w:lastColumn="0" w:oddVBand="0" w:evenVBand="0" w:oddHBand="0" w:evenHBand="0" w:firstRowFirstColumn="0" w:firstRowLastColumn="0" w:lastRowFirstColumn="0" w:lastRowLastColumn="0"/>
              <w:rPr>
                <w:noProof/>
              </w:rPr>
            </w:pPr>
            <w:r>
              <w:rPr>
                <w:noProof/>
              </w:rPr>
              <w:t>Fill in the stripend and Perks details.</w:t>
            </w:r>
          </w:p>
        </w:tc>
        <w:tc>
          <w:tcPr>
            <w:tcW w:w="1800" w:type="dxa"/>
            <w:shd w:val="clear" w:color="auto" w:fill="auto"/>
          </w:tcPr>
          <w:p w14:paraId="77B43AA1" w14:textId="3B4B9F44" w:rsidR="000377BA"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Stipend and </w:t>
            </w:r>
            <w:r w:rsidR="00630249">
              <w:rPr>
                <w:rFonts w:asciiTheme="majorHAnsi" w:hAnsiTheme="majorHAnsi" w:cstheme="majorHAnsi"/>
                <w:color w:val="000000" w:themeColor="text1"/>
                <w:sz w:val="16"/>
                <w:szCs w:val="16"/>
                <w:lang w:val="en-US" w:eastAsia="en-US"/>
              </w:rPr>
              <w:t>Perks:</w:t>
            </w:r>
          </w:p>
          <w:p w14:paraId="0AE77381" w14:textId="77777777"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Negotiable</w:t>
            </w:r>
          </w:p>
          <w:p w14:paraId="73A12D5F" w14:textId="77777777"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9BA37F9" w14:textId="62ECF196"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Min and Max / </w:t>
            </w:r>
            <w:r w:rsidR="00630249">
              <w:rPr>
                <w:rFonts w:asciiTheme="majorHAnsi" w:hAnsiTheme="majorHAnsi" w:cstheme="majorHAnsi"/>
                <w:color w:val="000000" w:themeColor="text1"/>
                <w:sz w:val="16"/>
                <w:szCs w:val="16"/>
                <w:lang w:val="en-US" w:eastAsia="en-US"/>
              </w:rPr>
              <w:t>Month:</w:t>
            </w:r>
            <w:r>
              <w:rPr>
                <w:rFonts w:asciiTheme="majorHAnsi" w:hAnsiTheme="majorHAnsi" w:cstheme="majorHAnsi"/>
                <w:color w:val="000000" w:themeColor="text1"/>
                <w:sz w:val="16"/>
                <w:szCs w:val="16"/>
                <w:lang w:val="en-US" w:eastAsia="en-US"/>
              </w:rPr>
              <w:t xml:space="preserve"> Requirement Tracker</w:t>
            </w:r>
          </w:p>
          <w:p w14:paraId="07A24C3C" w14:textId="77777777" w:rsidR="007F5534" w:rsidRDefault="007F553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6011CED" w14:textId="2270BC9C" w:rsidR="007F5534" w:rsidRDefault="00630249"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Perks:</w:t>
            </w:r>
            <w:r w:rsidR="007F5534">
              <w:rPr>
                <w:rFonts w:asciiTheme="majorHAnsi" w:hAnsiTheme="majorHAnsi" w:cstheme="majorHAnsi"/>
                <w:color w:val="000000" w:themeColor="text1"/>
                <w:sz w:val="16"/>
                <w:szCs w:val="16"/>
                <w:lang w:val="en-US" w:eastAsia="en-US"/>
              </w:rPr>
              <w:t xml:space="preserve"> Certificate, Informal Dress code, 5 Days a week, Free snacks &amp; Beverages</w:t>
            </w:r>
          </w:p>
          <w:p w14:paraId="331C1064" w14:textId="77777777" w:rsidR="00C50AA0" w:rsidRDefault="00C50AA0"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7F7C780" w14:textId="64940821" w:rsidR="00C50AA0" w:rsidRPr="00096735" w:rsidRDefault="00C50AA0"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Does this internship come with a </w:t>
            </w:r>
            <w:r w:rsidR="007F5760">
              <w:rPr>
                <w:rFonts w:asciiTheme="majorHAnsi" w:hAnsiTheme="majorHAnsi" w:cstheme="majorHAnsi"/>
                <w:color w:val="000000" w:themeColor="text1"/>
                <w:sz w:val="16"/>
                <w:szCs w:val="16"/>
                <w:lang w:val="en-US" w:eastAsia="en-US"/>
              </w:rPr>
              <w:t>Pre-Placement</w:t>
            </w:r>
            <w:r>
              <w:rPr>
                <w:rFonts w:asciiTheme="majorHAnsi" w:hAnsiTheme="majorHAnsi" w:cstheme="majorHAnsi"/>
                <w:color w:val="000000" w:themeColor="text1"/>
                <w:sz w:val="16"/>
                <w:szCs w:val="16"/>
                <w:lang w:val="en-US" w:eastAsia="en-US"/>
              </w:rPr>
              <w:t xml:space="preserve"> Offer </w:t>
            </w:r>
            <w:r w:rsidR="00630249">
              <w:rPr>
                <w:rFonts w:asciiTheme="majorHAnsi" w:hAnsiTheme="majorHAnsi" w:cstheme="majorHAnsi"/>
                <w:color w:val="000000" w:themeColor="text1"/>
                <w:sz w:val="16"/>
                <w:szCs w:val="16"/>
                <w:lang w:val="en-US" w:eastAsia="en-US"/>
              </w:rPr>
              <w:t>(PPO</w:t>
            </w:r>
            <w:r w:rsidR="007F5760">
              <w:rPr>
                <w:rFonts w:asciiTheme="majorHAnsi" w:hAnsiTheme="majorHAnsi" w:cstheme="majorHAnsi"/>
                <w:color w:val="000000" w:themeColor="text1"/>
                <w:sz w:val="16"/>
                <w:szCs w:val="16"/>
                <w:lang w:val="en-US" w:eastAsia="en-US"/>
              </w:rPr>
              <w:t>):</w:t>
            </w:r>
            <w:r>
              <w:rPr>
                <w:rFonts w:asciiTheme="majorHAnsi" w:hAnsiTheme="majorHAnsi" w:cstheme="majorHAnsi"/>
                <w:color w:val="000000" w:themeColor="text1"/>
                <w:sz w:val="16"/>
                <w:szCs w:val="16"/>
                <w:lang w:val="en-US" w:eastAsia="en-US"/>
              </w:rPr>
              <w:t xml:space="preserve"> No</w:t>
            </w:r>
          </w:p>
        </w:tc>
      </w:tr>
      <w:tr w:rsidR="000377BA" w:rsidRPr="00096735" w14:paraId="24DFC1F6"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2CC92B72" w14:textId="060F5922" w:rsidR="000377BA" w:rsidRPr="00096735"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lastRenderedPageBreak/>
              <w:t>7</w:t>
            </w:r>
          </w:p>
        </w:tc>
        <w:tc>
          <w:tcPr>
            <w:tcW w:w="6570" w:type="dxa"/>
            <w:shd w:val="clear" w:color="auto" w:fill="auto"/>
          </w:tcPr>
          <w:p w14:paraId="276DAB77" w14:textId="77777777" w:rsidR="000377BA" w:rsidRDefault="000377BA" w:rsidP="00AE1EAB">
            <w:pPr>
              <w:cnfStyle w:val="000000000000" w:firstRow="0" w:lastRow="0" w:firstColumn="0" w:lastColumn="0" w:oddVBand="0" w:evenVBand="0" w:oddHBand="0" w:evenHBand="0" w:firstRowFirstColumn="0" w:firstRowLastColumn="0" w:lastRowFirstColumn="0" w:lastRowLastColumn="0"/>
              <w:rPr>
                <w:noProof/>
              </w:rPr>
            </w:pPr>
            <w:r>
              <w:rPr>
                <w:noProof/>
                <w:lang w:val="en-US"/>
              </w:rPr>
              <w:drawing>
                <wp:inline distT="0" distB="0" distL="0" distR="0" wp14:anchorId="1387EE16" wp14:editId="13F7F471">
                  <wp:extent cx="3964940" cy="25017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448" t="25529" r="22776" b="11884"/>
                          <a:stretch/>
                        </pic:blipFill>
                        <pic:spPr bwMode="auto">
                          <a:xfrm>
                            <a:off x="0" y="0"/>
                            <a:ext cx="3989559" cy="2517333"/>
                          </a:xfrm>
                          <a:prstGeom prst="rect">
                            <a:avLst/>
                          </a:prstGeom>
                          <a:ln>
                            <a:noFill/>
                          </a:ln>
                          <a:extLst>
                            <a:ext uri="{53640926-AAD7-44D8-BBD7-CCE9431645EC}">
                              <a14:shadowObscured xmlns:a14="http://schemas.microsoft.com/office/drawing/2010/main"/>
                            </a:ext>
                          </a:extLst>
                        </pic:spPr>
                      </pic:pic>
                    </a:graphicData>
                  </a:graphic>
                </wp:inline>
              </w:drawing>
            </w:r>
          </w:p>
          <w:p w14:paraId="3C9478F9" w14:textId="2290BF6F" w:rsidR="00C50AA0" w:rsidRDefault="00C50AA0" w:rsidP="00AE1EAB">
            <w:pPr>
              <w:cnfStyle w:val="000000000000" w:firstRow="0" w:lastRow="0" w:firstColumn="0" w:lastColumn="0" w:oddVBand="0" w:evenVBand="0" w:oddHBand="0" w:evenHBand="0" w:firstRowFirstColumn="0" w:firstRowLastColumn="0" w:lastRowFirstColumn="0" w:lastRowLastColumn="0"/>
              <w:rPr>
                <w:noProof/>
              </w:rPr>
            </w:pPr>
            <w:r>
              <w:rPr>
                <w:noProof/>
              </w:rPr>
              <w:t>Click on ”Post Internship” to post the requirements.</w:t>
            </w:r>
          </w:p>
        </w:tc>
        <w:tc>
          <w:tcPr>
            <w:tcW w:w="1800" w:type="dxa"/>
            <w:shd w:val="clear" w:color="auto" w:fill="auto"/>
          </w:tcPr>
          <w:p w14:paraId="26F1CA04" w14:textId="4713BF3F" w:rsidR="000377BA" w:rsidRPr="00096735" w:rsidRDefault="00C50AA0"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Skills you are looking for: Requirement Tracker</w:t>
            </w:r>
          </w:p>
        </w:tc>
      </w:tr>
    </w:tbl>
    <w:p w14:paraId="20F219CB" w14:textId="101A52A0" w:rsidR="005E40A4" w:rsidRDefault="005E40A4" w:rsidP="004B653A">
      <w:pPr>
        <w:pStyle w:val="Brdtekst1"/>
        <w:rPr>
          <w:rFonts w:ascii="Calibri" w:hAnsi="Calibri" w:cs="Calibri"/>
          <w:lang w:val="en-US" w:eastAsia="en-US"/>
        </w:rPr>
      </w:pPr>
    </w:p>
    <w:tbl>
      <w:tblPr>
        <w:tblStyle w:val="GridTable1Light-Accent31"/>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630"/>
        <w:gridCol w:w="6570"/>
        <w:gridCol w:w="1800"/>
      </w:tblGrid>
      <w:tr w:rsidR="005E40A4" w:rsidRPr="00096735" w14:paraId="6FA62AFA" w14:textId="77777777" w:rsidTr="00AE1EAB">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9000" w:type="dxa"/>
            <w:gridSpan w:val="3"/>
            <w:shd w:val="clear" w:color="auto" w:fill="FFE600"/>
          </w:tcPr>
          <w:p w14:paraId="17BAADB1" w14:textId="6D49D653" w:rsidR="005E40A4" w:rsidRPr="005E40A4" w:rsidRDefault="005E40A4" w:rsidP="00AE1EAB">
            <w:pPr>
              <w:pStyle w:val="Billedtekstoverskrift"/>
              <w:rPr>
                <w:b/>
                <w:bCs w:val="0"/>
                <w:sz w:val="24"/>
                <w:szCs w:val="24"/>
              </w:rPr>
            </w:pPr>
            <w:r>
              <w:rPr>
                <w:rFonts w:ascii="Calibri" w:hAnsi="Calibri" w:cs="Calibri"/>
                <w:b/>
                <w:sz w:val="20"/>
                <w:szCs w:val="20"/>
                <w:lang w:val="en-US"/>
              </w:rPr>
              <w:lastRenderedPageBreak/>
              <w:t>Web-Posting</w:t>
            </w:r>
            <w:r w:rsidRPr="006F7F68">
              <w:rPr>
                <w:rFonts w:ascii="Calibri" w:hAnsi="Calibri" w:cs="Calibri"/>
                <w:b/>
                <w:sz w:val="20"/>
                <w:szCs w:val="20"/>
                <w:lang w:val="en-US"/>
              </w:rPr>
              <w:t xml:space="preserve"> – </w:t>
            </w:r>
            <w:r>
              <w:rPr>
                <w:rFonts w:ascii="Calibri" w:hAnsi="Calibri" w:cs="Calibri"/>
                <w:b/>
                <w:sz w:val="20"/>
                <w:szCs w:val="20"/>
                <w:lang w:val="en-US"/>
              </w:rPr>
              <w:t xml:space="preserve">Post job on IIMJobs.com </w:t>
            </w:r>
          </w:p>
        </w:tc>
      </w:tr>
      <w:tr w:rsidR="005E40A4" w:rsidRPr="006F7F68" w14:paraId="480DDA3D" w14:textId="77777777" w:rsidTr="00AE1EAB">
        <w:trPr>
          <w:trHeight w:val="393"/>
        </w:trPr>
        <w:tc>
          <w:tcPr>
            <w:cnfStyle w:val="001000000000" w:firstRow="0" w:lastRow="0" w:firstColumn="1" w:lastColumn="0" w:oddVBand="0" w:evenVBand="0" w:oddHBand="0" w:evenHBand="0" w:firstRowFirstColumn="0" w:firstRowLastColumn="0" w:lastRowFirstColumn="0" w:lastRowLastColumn="0"/>
            <w:tcW w:w="630" w:type="dxa"/>
            <w:shd w:val="clear" w:color="auto" w:fill="FFE600"/>
          </w:tcPr>
          <w:p w14:paraId="54CBA431" w14:textId="77777777" w:rsidR="005E40A4" w:rsidRPr="006F7F68" w:rsidRDefault="005E40A4" w:rsidP="00AE1EAB">
            <w:pPr>
              <w:pStyle w:val="Billedtekstoverskrift"/>
              <w:rPr>
                <w:rFonts w:ascii="Calibri" w:hAnsi="Calibri" w:cs="Calibri"/>
                <w:b/>
                <w:bCs w:val="0"/>
                <w:sz w:val="20"/>
                <w:szCs w:val="20"/>
                <w:lang w:val="en-US"/>
              </w:rPr>
            </w:pPr>
            <w:r w:rsidRPr="006F7F68">
              <w:rPr>
                <w:rFonts w:ascii="Calibri" w:hAnsi="Calibri" w:cs="Calibri"/>
                <w:b/>
                <w:bCs w:val="0"/>
                <w:sz w:val="20"/>
                <w:szCs w:val="20"/>
                <w:lang w:val="en-US"/>
              </w:rPr>
              <w:t>Step</w:t>
            </w:r>
          </w:p>
        </w:tc>
        <w:tc>
          <w:tcPr>
            <w:tcW w:w="6570" w:type="dxa"/>
            <w:shd w:val="clear" w:color="auto" w:fill="FFE600"/>
          </w:tcPr>
          <w:p w14:paraId="2366D0E2" w14:textId="77777777" w:rsidR="005E40A4" w:rsidRPr="006F7F68" w:rsidRDefault="005E40A4" w:rsidP="00AE1EAB">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Details</w:t>
            </w:r>
          </w:p>
        </w:tc>
        <w:tc>
          <w:tcPr>
            <w:tcW w:w="1800" w:type="dxa"/>
            <w:shd w:val="clear" w:color="auto" w:fill="FFE600"/>
          </w:tcPr>
          <w:p w14:paraId="3A6822DA" w14:textId="77777777" w:rsidR="005E40A4" w:rsidRPr="006F7F68" w:rsidRDefault="005E40A4" w:rsidP="00AE1EAB">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Comment</w:t>
            </w:r>
          </w:p>
        </w:tc>
      </w:tr>
      <w:tr w:rsidR="005E40A4" w:rsidRPr="00096735" w14:paraId="1DCE2C6F"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567A3638" w14:textId="77777777" w:rsidR="005E40A4" w:rsidRPr="00096735" w:rsidRDefault="005E40A4" w:rsidP="00AE1EAB">
            <w:pPr>
              <w:pStyle w:val="Ov4nr"/>
              <w:numPr>
                <w:ilvl w:val="0"/>
                <w:numId w:val="0"/>
              </w:numPr>
              <w:spacing w:before="120"/>
              <w:ind w:left="284" w:right="115"/>
              <w:rPr>
                <w:rFonts w:asciiTheme="majorHAnsi" w:hAnsiTheme="majorHAnsi" w:cstheme="majorHAnsi"/>
                <w:bCs w:val="0"/>
                <w:sz w:val="16"/>
                <w:szCs w:val="16"/>
                <w:lang w:val="en-US"/>
              </w:rPr>
            </w:pPr>
            <w:r w:rsidRPr="00096735">
              <w:rPr>
                <w:rFonts w:asciiTheme="majorHAnsi" w:hAnsiTheme="majorHAnsi" w:cstheme="majorHAnsi"/>
                <w:bCs w:val="0"/>
                <w:sz w:val="16"/>
                <w:szCs w:val="16"/>
                <w:lang w:val="en-US"/>
              </w:rPr>
              <w:t>1</w:t>
            </w:r>
          </w:p>
        </w:tc>
        <w:tc>
          <w:tcPr>
            <w:tcW w:w="6570" w:type="dxa"/>
            <w:shd w:val="clear" w:color="auto" w:fill="auto"/>
          </w:tcPr>
          <w:p w14:paraId="77EBA1B8" w14:textId="77777777" w:rsidR="00AE1EAB" w:rsidRPr="00096735" w:rsidRDefault="00AE1EAB" w:rsidP="00AE1EAB">
            <w:pPr>
              <w:tabs>
                <w:tab w:val="clear" w:pos="0"/>
                <w:tab w:val="clear" w:pos="567"/>
                <w:tab w:val="clear" w:pos="8902"/>
              </w:tabs>
              <w:spacing w:after="160" w:line="259" w:lineRule="auto"/>
              <w:contextualSpacing/>
              <w:jc w:val="left"/>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sz w:val="16"/>
                <w:szCs w:val="16"/>
              </w:rPr>
              <w:t>Login to IMM jobs Portal as a recruit by using above mentioned URL.</w:t>
            </w:r>
          </w:p>
          <w:p w14:paraId="25A816DE" w14:textId="77777777" w:rsidR="00AE1EAB" w:rsidRPr="00096735" w:rsidRDefault="00AE1EAB"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p w14:paraId="3C82026A" w14:textId="77777777" w:rsidR="00AE1EAB" w:rsidRPr="00096735" w:rsidRDefault="00AE1EAB"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sidRPr="00096735">
              <w:rPr>
                <w:rFonts w:asciiTheme="majorHAnsi" w:hAnsiTheme="majorHAnsi" w:cstheme="majorHAnsi"/>
                <w:noProof/>
                <w:sz w:val="16"/>
                <w:szCs w:val="16"/>
                <w:lang w:val="en-US"/>
              </w:rPr>
              <w:drawing>
                <wp:inline distT="0" distB="0" distL="0" distR="0" wp14:anchorId="62A36616" wp14:editId="31904212">
                  <wp:extent cx="3975092" cy="2062716"/>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8705" cy="2074969"/>
                          </a:xfrm>
                          <a:prstGeom prst="rect">
                            <a:avLst/>
                          </a:prstGeom>
                        </pic:spPr>
                      </pic:pic>
                    </a:graphicData>
                  </a:graphic>
                </wp:inline>
              </w:drawing>
            </w:r>
          </w:p>
          <w:p w14:paraId="297ED6F1" w14:textId="77777777" w:rsidR="005E40A4" w:rsidRPr="00096735" w:rsidRDefault="005E40A4"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tc>
        <w:tc>
          <w:tcPr>
            <w:tcW w:w="1800" w:type="dxa"/>
            <w:shd w:val="clear" w:color="auto" w:fill="auto"/>
          </w:tcPr>
          <w:p w14:paraId="020891CE" w14:textId="77777777" w:rsidR="005E40A4" w:rsidRPr="00096735" w:rsidRDefault="005E40A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096735" w14:paraId="7359382D"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38C07BFE" w14:textId="5CE07EF1" w:rsidR="005E40A4" w:rsidRPr="00096735"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2</w:t>
            </w:r>
          </w:p>
        </w:tc>
        <w:tc>
          <w:tcPr>
            <w:tcW w:w="6570" w:type="dxa"/>
            <w:shd w:val="clear" w:color="auto" w:fill="auto"/>
          </w:tcPr>
          <w:p w14:paraId="56BD9E49" w14:textId="77777777" w:rsidR="005E40A4" w:rsidRDefault="00AE1EAB"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lang w:val="en-US"/>
              </w:rPr>
              <w:drawing>
                <wp:inline distT="0" distB="0" distL="0" distR="0" wp14:anchorId="2456DE02" wp14:editId="338FCB5E">
                  <wp:extent cx="4025900" cy="15595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5900" cy="1559560"/>
                          </a:xfrm>
                          <a:prstGeom prst="rect">
                            <a:avLst/>
                          </a:prstGeom>
                        </pic:spPr>
                      </pic:pic>
                    </a:graphicData>
                  </a:graphic>
                </wp:inline>
              </w:drawing>
            </w:r>
          </w:p>
          <w:p w14:paraId="4B61858E" w14:textId="3B41D6D2" w:rsidR="00000909" w:rsidRPr="00096735" w:rsidRDefault="00000909"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Click on ”Post Job”</w:t>
            </w:r>
          </w:p>
        </w:tc>
        <w:tc>
          <w:tcPr>
            <w:tcW w:w="1800" w:type="dxa"/>
            <w:shd w:val="clear" w:color="auto" w:fill="auto"/>
          </w:tcPr>
          <w:p w14:paraId="774D80F5" w14:textId="77777777" w:rsidR="005E40A4" w:rsidRPr="00096735" w:rsidRDefault="005E40A4"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096735" w14:paraId="7646646B"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6EF20DA7" w14:textId="2B72D3F2" w:rsidR="005E40A4" w:rsidRPr="00096735"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lastRenderedPageBreak/>
              <w:t>3</w:t>
            </w:r>
          </w:p>
        </w:tc>
        <w:tc>
          <w:tcPr>
            <w:tcW w:w="6570" w:type="dxa"/>
            <w:shd w:val="clear" w:color="auto" w:fill="auto"/>
          </w:tcPr>
          <w:p w14:paraId="362616E7" w14:textId="77777777" w:rsidR="005E40A4" w:rsidRDefault="00AE1EAB"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lang w:val="en-US"/>
              </w:rPr>
              <w:drawing>
                <wp:inline distT="0" distB="0" distL="0" distR="0" wp14:anchorId="57A2024E" wp14:editId="7D3F546E">
                  <wp:extent cx="4025900" cy="4064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5900" cy="4064000"/>
                          </a:xfrm>
                          <a:prstGeom prst="rect">
                            <a:avLst/>
                          </a:prstGeom>
                        </pic:spPr>
                      </pic:pic>
                    </a:graphicData>
                  </a:graphic>
                </wp:inline>
              </w:drawing>
            </w:r>
          </w:p>
          <w:p w14:paraId="5815586B" w14:textId="77777777" w:rsidR="00AE1EAB" w:rsidRDefault="00AE1EAB"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lang w:val="en-US"/>
              </w:rPr>
              <w:drawing>
                <wp:inline distT="0" distB="0" distL="0" distR="0" wp14:anchorId="228ACE91" wp14:editId="42235B28">
                  <wp:extent cx="4025900" cy="41014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5900" cy="4101465"/>
                          </a:xfrm>
                          <a:prstGeom prst="rect">
                            <a:avLst/>
                          </a:prstGeom>
                        </pic:spPr>
                      </pic:pic>
                    </a:graphicData>
                  </a:graphic>
                </wp:inline>
              </w:drawing>
            </w:r>
          </w:p>
          <w:p w14:paraId="537E8C2C" w14:textId="77777777" w:rsidR="00000909" w:rsidRDefault="00000909"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p w14:paraId="5702B322" w14:textId="0066C0CB" w:rsidR="00000909" w:rsidRPr="00096735" w:rsidRDefault="00000909"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lastRenderedPageBreak/>
              <w:t>Enter the releven details based on ”Requirement Tracker”</w:t>
            </w:r>
          </w:p>
        </w:tc>
        <w:tc>
          <w:tcPr>
            <w:tcW w:w="1800" w:type="dxa"/>
            <w:shd w:val="clear" w:color="auto" w:fill="auto"/>
          </w:tcPr>
          <w:p w14:paraId="524B3B68" w14:textId="60B9DBBB" w:rsidR="005E40A4"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lastRenderedPageBreak/>
              <w:t xml:space="preserve">Job </w:t>
            </w:r>
            <w:r w:rsidR="00630249">
              <w:rPr>
                <w:rFonts w:asciiTheme="majorHAnsi" w:hAnsiTheme="majorHAnsi" w:cstheme="majorHAnsi"/>
                <w:color w:val="000000" w:themeColor="text1"/>
                <w:sz w:val="16"/>
                <w:szCs w:val="16"/>
                <w:lang w:val="en-US" w:eastAsia="en-US"/>
              </w:rPr>
              <w:t>Title:</w:t>
            </w:r>
            <w:r>
              <w:rPr>
                <w:rFonts w:asciiTheme="majorHAnsi" w:hAnsiTheme="majorHAnsi" w:cstheme="majorHAnsi"/>
                <w:color w:val="000000" w:themeColor="text1"/>
                <w:sz w:val="16"/>
                <w:szCs w:val="16"/>
                <w:lang w:val="en-US" w:eastAsia="en-US"/>
              </w:rPr>
              <w:t xml:space="preserve"> Recruitment Tracker</w:t>
            </w:r>
          </w:p>
          <w:p w14:paraId="58909712"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1434FD3A" w14:textId="1CF4F757" w:rsidR="00F36ECA" w:rsidRDefault="00630249"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Location:</w:t>
            </w:r>
            <w:r w:rsidR="00F36ECA">
              <w:rPr>
                <w:rFonts w:asciiTheme="majorHAnsi" w:hAnsiTheme="majorHAnsi" w:cstheme="majorHAnsi"/>
                <w:color w:val="000000" w:themeColor="text1"/>
                <w:sz w:val="16"/>
                <w:szCs w:val="16"/>
                <w:lang w:val="en-US" w:eastAsia="en-US"/>
              </w:rPr>
              <w:t xml:space="preserve"> Recruitment Tracker</w:t>
            </w:r>
          </w:p>
          <w:p w14:paraId="5F001B92"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2D532B1" w14:textId="24C113F5"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Year of </w:t>
            </w:r>
            <w:r w:rsidR="00630249">
              <w:rPr>
                <w:rFonts w:asciiTheme="majorHAnsi" w:hAnsiTheme="majorHAnsi" w:cstheme="majorHAnsi"/>
                <w:color w:val="000000" w:themeColor="text1"/>
                <w:sz w:val="16"/>
                <w:szCs w:val="16"/>
                <w:lang w:val="en-US" w:eastAsia="en-US"/>
              </w:rPr>
              <w:t>Experience:</w:t>
            </w:r>
            <w:r>
              <w:rPr>
                <w:rFonts w:asciiTheme="majorHAnsi" w:hAnsiTheme="majorHAnsi" w:cstheme="majorHAnsi"/>
                <w:color w:val="000000" w:themeColor="text1"/>
                <w:sz w:val="16"/>
                <w:szCs w:val="16"/>
                <w:lang w:val="en-US" w:eastAsia="en-US"/>
              </w:rPr>
              <w:t xml:space="preserve"> Recruitment Tracker</w:t>
            </w:r>
          </w:p>
          <w:p w14:paraId="5A92DF6B"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31829D42" w14:textId="3C27AB18"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Job </w:t>
            </w:r>
            <w:r w:rsidR="00630249">
              <w:rPr>
                <w:rFonts w:asciiTheme="majorHAnsi" w:hAnsiTheme="majorHAnsi" w:cstheme="majorHAnsi"/>
                <w:color w:val="000000" w:themeColor="text1"/>
                <w:sz w:val="16"/>
                <w:szCs w:val="16"/>
                <w:lang w:val="en-US" w:eastAsia="en-US"/>
              </w:rPr>
              <w:t>Description:</w:t>
            </w:r>
            <w:r>
              <w:rPr>
                <w:rFonts w:asciiTheme="majorHAnsi" w:hAnsiTheme="majorHAnsi" w:cstheme="majorHAnsi"/>
                <w:color w:val="000000" w:themeColor="text1"/>
                <w:sz w:val="16"/>
                <w:szCs w:val="16"/>
                <w:lang w:val="en-US" w:eastAsia="en-US"/>
              </w:rPr>
              <w:t xml:space="preserve"> JD </w:t>
            </w:r>
            <w:r w:rsidR="007F5760">
              <w:rPr>
                <w:rFonts w:asciiTheme="majorHAnsi" w:hAnsiTheme="majorHAnsi" w:cstheme="majorHAnsi"/>
                <w:color w:val="000000" w:themeColor="text1"/>
                <w:sz w:val="16"/>
                <w:szCs w:val="16"/>
                <w:lang w:val="en-US" w:eastAsia="en-US"/>
              </w:rPr>
              <w:t>Document</w:t>
            </w:r>
          </w:p>
          <w:p w14:paraId="425218D7"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35BAB6A6" w14:textId="29F2C1D3" w:rsidR="00F36ECA" w:rsidRDefault="00630249"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YouTube</w:t>
            </w:r>
            <w:r w:rsidR="00F36ECA">
              <w:rPr>
                <w:rFonts w:asciiTheme="majorHAnsi" w:hAnsiTheme="majorHAnsi" w:cstheme="majorHAnsi"/>
                <w:color w:val="000000" w:themeColor="text1"/>
                <w:sz w:val="16"/>
                <w:szCs w:val="16"/>
                <w:lang w:val="en-US" w:eastAsia="en-US"/>
              </w:rPr>
              <w:t xml:space="preserve"> URL for Video </w:t>
            </w:r>
            <w:r>
              <w:rPr>
                <w:rFonts w:asciiTheme="majorHAnsi" w:hAnsiTheme="majorHAnsi" w:cstheme="majorHAnsi"/>
                <w:color w:val="000000" w:themeColor="text1"/>
                <w:sz w:val="16"/>
                <w:szCs w:val="16"/>
                <w:lang w:val="en-US" w:eastAsia="en-US"/>
              </w:rPr>
              <w:t>JD:</w:t>
            </w:r>
            <w:r w:rsidR="00F36ECA">
              <w:rPr>
                <w:rFonts w:asciiTheme="majorHAnsi" w:hAnsiTheme="majorHAnsi" w:cstheme="majorHAnsi"/>
                <w:color w:val="000000" w:themeColor="text1"/>
                <w:sz w:val="16"/>
                <w:szCs w:val="16"/>
                <w:lang w:val="en-US" w:eastAsia="en-US"/>
              </w:rPr>
              <w:t xml:space="preserve"> NA</w:t>
            </w:r>
          </w:p>
          <w:p w14:paraId="622642F3"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B98D6A0"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C832423"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5B55CDE"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E45A2DB"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C27D990"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632D010B"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2123939"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FC300BE"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DB210ED"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8615BBE"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32F3FB5E"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B7414A6"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FB4D2D1"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D3593F1"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153C183"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5BF38E6"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6E847789"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74FE9EE"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4A5AE8B"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39AB0E7E"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CCF5431"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CB0A4B2"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6629AA3C"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244B0B7"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39E9CAF0"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50573C2"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395FE1C"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8B29F00"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23B8A88"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EF99DAA"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66F6971"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877F580"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B081D62"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6FDE1D07"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791E0E0"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1521131C"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21E3E6DE" w14:textId="3B6471FD"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Targeting </w:t>
            </w:r>
            <w:r w:rsidR="00630249">
              <w:rPr>
                <w:rFonts w:asciiTheme="majorHAnsi" w:hAnsiTheme="majorHAnsi" w:cstheme="majorHAnsi"/>
                <w:color w:val="000000" w:themeColor="text1"/>
                <w:sz w:val="16"/>
                <w:szCs w:val="16"/>
                <w:lang w:val="en-US" w:eastAsia="en-US"/>
              </w:rPr>
              <w:t>Industry:</w:t>
            </w:r>
            <w:r>
              <w:rPr>
                <w:rFonts w:asciiTheme="majorHAnsi" w:hAnsiTheme="majorHAnsi" w:cstheme="majorHAnsi"/>
                <w:color w:val="000000" w:themeColor="text1"/>
                <w:sz w:val="16"/>
                <w:szCs w:val="16"/>
                <w:lang w:val="en-US" w:eastAsia="en-US"/>
              </w:rPr>
              <w:t xml:space="preserve"> Recruitment Tracker</w:t>
            </w:r>
          </w:p>
          <w:p w14:paraId="44C825FF"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1D9EF5BF" w14:textId="3F1C8932" w:rsidR="00F36ECA" w:rsidRPr="00096735"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096735" w14:paraId="184B3657"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44BD0790" w14:textId="6F39B012" w:rsidR="005E40A4" w:rsidRPr="00096735"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4</w:t>
            </w:r>
          </w:p>
        </w:tc>
        <w:tc>
          <w:tcPr>
            <w:tcW w:w="6570" w:type="dxa"/>
            <w:shd w:val="clear" w:color="auto" w:fill="auto"/>
          </w:tcPr>
          <w:p w14:paraId="4DE012B5" w14:textId="77777777" w:rsidR="005E40A4" w:rsidRDefault="00AE1EAB"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lang w:val="en-US"/>
              </w:rPr>
              <w:drawing>
                <wp:inline distT="0" distB="0" distL="0" distR="0" wp14:anchorId="524E3D6F" wp14:editId="1E97AF5B">
                  <wp:extent cx="4025900" cy="29914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5900" cy="2991485"/>
                          </a:xfrm>
                          <a:prstGeom prst="rect">
                            <a:avLst/>
                          </a:prstGeom>
                        </pic:spPr>
                      </pic:pic>
                    </a:graphicData>
                  </a:graphic>
                </wp:inline>
              </w:drawing>
            </w:r>
          </w:p>
          <w:p w14:paraId="66E53C46" w14:textId="77777777" w:rsidR="00000909" w:rsidRDefault="00000909"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p w14:paraId="22D7F735" w14:textId="2EFD3A93" w:rsidR="00000909" w:rsidRPr="00096735" w:rsidRDefault="00000909"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Fill in the relevent details base don requirement Trackers</w:t>
            </w:r>
          </w:p>
        </w:tc>
        <w:tc>
          <w:tcPr>
            <w:tcW w:w="1800" w:type="dxa"/>
            <w:shd w:val="clear" w:color="auto" w:fill="auto"/>
          </w:tcPr>
          <w:p w14:paraId="3F84418D" w14:textId="1D888AEB" w:rsidR="005E40A4" w:rsidRDefault="00630249"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Category:</w:t>
            </w:r>
            <w:r w:rsidR="00F36ECA">
              <w:rPr>
                <w:rFonts w:asciiTheme="majorHAnsi" w:hAnsiTheme="majorHAnsi" w:cstheme="majorHAnsi"/>
                <w:color w:val="000000" w:themeColor="text1"/>
                <w:sz w:val="16"/>
                <w:szCs w:val="16"/>
                <w:lang w:val="en-US" w:eastAsia="en-US"/>
              </w:rPr>
              <w:t xml:space="preserve"> Recruitment Tracker</w:t>
            </w:r>
          </w:p>
          <w:p w14:paraId="04CDC05B"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69C101E" w14:textId="205D8B8E"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Function </w:t>
            </w:r>
            <w:r w:rsidR="007F5760">
              <w:rPr>
                <w:rFonts w:asciiTheme="majorHAnsi" w:hAnsiTheme="majorHAnsi" w:cstheme="majorHAnsi"/>
                <w:color w:val="000000" w:themeColor="text1"/>
                <w:sz w:val="16"/>
                <w:szCs w:val="16"/>
                <w:lang w:val="en-US" w:eastAsia="en-US"/>
              </w:rPr>
              <w:t>Area:</w:t>
            </w:r>
            <w:r>
              <w:rPr>
                <w:rFonts w:asciiTheme="majorHAnsi" w:hAnsiTheme="majorHAnsi" w:cstheme="majorHAnsi"/>
                <w:color w:val="000000" w:themeColor="text1"/>
                <w:sz w:val="16"/>
                <w:szCs w:val="16"/>
                <w:lang w:val="en-US" w:eastAsia="en-US"/>
              </w:rPr>
              <w:t xml:space="preserve"> Recruitment Tracker</w:t>
            </w:r>
          </w:p>
          <w:p w14:paraId="1983077E"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1C346729" w14:textId="32A5E7DC"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Salary Min &amp; </w:t>
            </w:r>
            <w:r w:rsidR="007F5760">
              <w:rPr>
                <w:rFonts w:asciiTheme="majorHAnsi" w:hAnsiTheme="majorHAnsi" w:cstheme="majorHAnsi"/>
                <w:color w:val="000000" w:themeColor="text1"/>
                <w:sz w:val="16"/>
                <w:szCs w:val="16"/>
                <w:lang w:val="en-US" w:eastAsia="en-US"/>
              </w:rPr>
              <w:t>Max:</w:t>
            </w:r>
            <w:r>
              <w:rPr>
                <w:rFonts w:asciiTheme="majorHAnsi" w:hAnsiTheme="majorHAnsi" w:cstheme="majorHAnsi"/>
                <w:color w:val="000000" w:themeColor="text1"/>
                <w:sz w:val="16"/>
                <w:szCs w:val="16"/>
                <w:lang w:val="en-US" w:eastAsia="en-US"/>
              </w:rPr>
              <w:t xml:space="preserve"> Recruitment Tracker</w:t>
            </w:r>
          </w:p>
          <w:p w14:paraId="6E0204D9"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2BB4768" w14:textId="77777777" w:rsidR="00F36ECA" w:rsidRDefault="00F36ECA"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050E6AF4" w14:textId="77777777" w:rsidR="00A23150" w:rsidRDefault="00A23150"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C327AA1" w14:textId="77777777" w:rsidR="00A23150" w:rsidRDefault="00A23150"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49CF8E2F" w14:textId="77777777" w:rsidR="00A23150" w:rsidRDefault="00A23150"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52336234" w14:textId="37977E28" w:rsidR="00A23150" w:rsidRPr="00096735" w:rsidRDefault="00A23150"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5E40A4" w:rsidRPr="00096735" w14:paraId="0A1C605D" w14:textId="77777777" w:rsidTr="00AE1EAB">
        <w:trPr>
          <w:trHeight w:val="1412"/>
        </w:trPr>
        <w:tc>
          <w:tcPr>
            <w:cnfStyle w:val="001000000000" w:firstRow="0" w:lastRow="0" w:firstColumn="1" w:lastColumn="0" w:oddVBand="0" w:evenVBand="0" w:oddHBand="0" w:evenHBand="0" w:firstRowFirstColumn="0" w:firstRowLastColumn="0" w:lastRowFirstColumn="0" w:lastRowLastColumn="0"/>
            <w:tcW w:w="630" w:type="dxa"/>
          </w:tcPr>
          <w:p w14:paraId="1281890B" w14:textId="1324957B" w:rsidR="005E40A4" w:rsidRPr="00096735" w:rsidRDefault="007E3E20" w:rsidP="00AE1EAB">
            <w:pPr>
              <w:pStyle w:val="Ov4nr"/>
              <w:numPr>
                <w:ilvl w:val="0"/>
                <w:numId w:val="0"/>
              </w:numPr>
              <w:spacing w:before="120"/>
              <w:ind w:left="284" w:right="115"/>
              <w:rPr>
                <w:rFonts w:asciiTheme="majorHAnsi" w:hAnsiTheme="majorHAnsi" w:cstheme="majorHAnsi"/>
                <w:sz w:val="16"/>
                <w:szCs w:val="16"/>
                <w:lang w:val="en-US"/>
              </w:rPr>
            </w:pPr>
            <w:r>
              <w:rPr>
                <w:rFonts w:asciiTheme="majorHAnsi" w:hAnsiTheme="majorHAnsi" w:cstheme="majorHAnsi"/>
                <w:sz w:val="16"/>
                <w:szCs w:val="16"/>
                <w:lang w:val="en-US"/>
              </w:rPr>
              <w:t>5</w:t>
            </w:r>
          </w:p>
        </w:tc>
        <w:tc>
          <w:tcPr>
            <w:tcW w:w="6570" w:type="dxa"/>
            <w:shd w:val="clear" w:color="auto" w:fill="auto"/>
          </w:tcPr>
          <w:p w14:paraId="3A3D8D03" w14:textId="77777777" w:rsidR="005E40A4" w:rsidRDefault="00AE1EAB"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noProof/>
                <w:lang w:val="en-US"/>
              </w:rPr>
              <w:drawing>
                <wp:inline distT="0" distB="0" distL="0" distR="0" wp14:anchorId="0BEAAC70" wp14:editId="142887D1">
                  <wp:extent cx="3833237" cy="295534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46033" cy="2965207"/>
                          </a:xfrm>
                          <a:prstGeom prst="rect">
                            <a:avLst/>
                          </a:prstGeom>
                        </pic:spPr>
                      </pic:pic>
                    </a:graphicData>
                  </a:graphic>
                </wp:inline>
              </w:drawing>
            </w:r>
          </w:p>
          <w:p w14:paraId="42E5993C" w14:textId="77777777" w:rsidR="00000909" w:rsidRDefault="00000909"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p>
          <w:p w14:paraId="0E73169C" w14:textId="49ACEED2" w:rsidR="00000909" w:rsidRPr="00096735" w:rsidRDefault="00000909" w:rsidP="00AE1EA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Fill in the relevent details in Requirement Tracker.</w:t>
            </w:r>
          </w:p>
        </w:tc>
        <w:tc>
          <w:tcPr>
            <w:tcW w:w="1800" w:type="dxa"/>
            <w:shd w:val="clear" w:color="auto" w:fill="auto"/>
          </w:tcPr>
          <w:p w14:paraId="7471A1A9" w14:textId="60F892A1" w:rsidR="005E40A4" w:rsidRDefault="00A23150"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r>
              <w:rPr>
                <w:rFonts w:asciiTheme="majorHAnsi" w:hAnsiTheme="majorHAnsi" w:cstheme="majorHAnsi"/>
                <w:color w:val="000000" w:themeColor="text1"/>
                <w:sz w:val="16"/>
                <w:szCs w:val="16"/>
                <w:lang w:val="en-US" w:eastAsia="en-US"/>
              </w:rPr>
              <w:t xml:space="preserve">Course </w:t>
            </w:r>
            <w:r w:rsidR="007F5760">
              <w:rPr>
                <w:rFonts w:asciiTheme="majorHAnsi" w:hAnsiTheme="majorHAnsi" w:cstheme="majorHAnsi"/>
                <w:color w:val="000000" w:themeColor="text1"/>
                <w:sz w:val="16"/>
                <w:szCs w:val="16"/>
                <w:lang w:val="en-US" w:eastAsia="en-US"/>
              </w:rPr>
              <w:t>Type:</w:t>
            </w:r>
            <w:r>
              <w:rPr>
                <w:rFonts w:asciiTheme="majorHAnsi" w:hAnsiTheme="majorHAnsi" w:cstheme="majorHAnsi"/>
                <w:color w:val="000000" w:themeColor="text1"/>
                <w:sz w:val="16"/>
                <w:szCs w:val="16"/>
                <w:lang w:val="en-US" w:eastAsia="en-US"/>
              </w:rPr>
              <w:t xml:space="preserve"> Full Time</w:t>
            </w:r>
          </w:p>
          <w:p w14:paraId="17A198E7" w14:textId="77777777" w:rsidR="00A23150" w:rsidRDefault="00A23150"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p w14:paraId="70370735" w14:textId="4653CB0D" w:rsidR="00A23150" w:rsidRPr="00096735" w:rsidRDefault="00A23150" w:rsidP="00AE1EAB">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bl>
    <w:p w14:paraId="61E043A2" w14:textId="4CD72326" w:rsidR="005E40A4" w:rsidRDefault="005E40A4" w:rsidP="004B653A">
      <w:pPr>
        <w:pStyle w:val="Brdtekst1"/>
        <w:rPr>
          <w:rFonts w:ascii="Calibri" w:hAnsi="Calibri" w:cs="Calibri"/>
          <w:lang w:val="en-US" w:eastAsia="en-US"/>
        </w:rPr>
      </w:pPr>
    </w:p>
    <w:p w14:paraId="62291062" w14:textId="43BCEDC6" w:rsidR="005E40A4" w:rsidRDefault="005E40A4" w:rsidP="004B653A">
      <w:pPr>
        <w:pStyle w:val="Brdtekst1"/>
        <w:rPr>
          <w:rFonts w:ascii="Calibri" w:hAnsi="Calibri" w:cs="Calibri"/>
          <w:lang w:val="en-US" w:eastAsia="en-US"/>
        </w:rPr>
      </w:pPr>
    </w:p>
    <w:p w14:paraId="41FA8CA3" w14:textId="77777777" w:rsidR="00000909" w:rsidRDefault="00000909" w:rsidP="004B653A">
      <w:pPr>
        <w:pStyle w:val="Brdtekst1"/>
        <w:rPr>
          <w:rFonts w:ascii="Calibri" w:hAnsi="Calibri" w:cs="Calibri"/>
          <w:lang w:val="en-US" w:eastAsia="en-US"/>
        </w:rPr>
      </w:pPr>
    </w:p>
    <w:p w14:paraId="625BDDDA" w14:textId="77777777" w:rsidR="005E40A4" w:rsidRDefault="005E40A4" w:rsidP="004B653A">
      <w:pPr>
        <w:pStyle w:val="Brdtekst1"/>
        <w:rPr>
          <w:rFonts w:ascii="Calibri" w:hAnsi="Calibri" w:cs="Calibri"/>
          <w:lang w:val="en-US" w:eastAsia="en-US"/>
        </w:rPr>
      </w:pPr>
    </w:p>
    <w:tbl>
      <w:tblPr>
        <w:tblStyle w:val="GridTable1Light-Accent31"/>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630"/>
        <w:gridCol w:w="6570"/>
        <w:gridCol w:w="1800"/>
      </w:tblGrid>
      <w:tr w:rsidR="007B0576" w:rsidRPr="00096735" w14:paraId="3BBE0F51" w14:textId="77777777" w:rsidTr="001972C1">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9000" w:type="dxa"/>
            <w:gridSpan w:val="3"/>
            <w:shd w:val="clear" w:color="auto" w:fill="FFE600"/>
          </w:tcPr>
          <w:p w14:paraId="0B4D9E49" w14:textId="464E6C2D" w:rsidR="007B0576" w:rsidRPr="00096735" w:rsidRDefault="007B0576" w:rsidP="001972C1">
            <w:pPr>
              <w:rPr>
                <w:sz w:val="22"/>
                <w:szCs w:val="22"/>
              </w:rPr>
            </w:pPr>
            <w:r>
              <w:rPr>
                <w:sz w:val="22"/>
                <w:szCs w:val="22"/>
              </w:rPr>
              <w:t>Other Requirements</w:t>
            </w:r>
          </w:p>
        </w:tc>
      </w:tr>
      <w:tr w:rsidR="007B0576" w:rsidRPr="006F7F68" w14:paraId="5A7BCC14" w14:textId="77777777" w:rsidTr="001972C1">
        <w:trPr>
          <w:trHeight w:val="393"/>
        </w:trPr>
        <w:tc>
          <w:tcPr>
            <w:cnfStyle w:val="001000000000" w:firstRow="0" w:lastRow="0" w:firstColumn="1" w:lastColumn="0" w:oddVBand="0" w:evenVBand="0" w:oddHBand="0" w:evenHBand="0" w:firstRowFirstColumn="0" w:firstRowLastColumn="0" w:lastRowFirstColumn="0" w:lastRowLastColumn="0"/>
            <w:tcW w:w="630" w:type="dxa"/>
            <w:shd w:val="clear" w:color="auto" w:fill="FFE600"/>
          </w:tcPr>
          <w:p w14:paraId="055E6421" w14:textId="77777777" w:rsidR="007B0576" w:rsidRPr="006F7F68" w:rsidRDefault="007B0576" w:rsidP="001972C1">
            <w:pPr>
              <w:pStyle w:val="Billedtekstoverskrift"/>
              <w:rPr>
                <w:rFonts w:ascii="Calibri" w:hAnsi="Calibri" w:cs="Calibri"/>
                <w:b/>
                <w:bCs w:val="0"/>
                <w:sz w:val="20"/>
                <w:szCs w:val="20"/>
                <w:lang w:val="en-US"/>
              </w:rPr>
            </w:pPr>
            <w:r w:rsidRPr="006F7F68">
              <w:rPr>
                <w:rFonts w:ascii="Calibri" w:hAnsi="Calibri" w:cs="Calibri"/>
                <w:b/>
                <w:bCs w:val="0"/>
                <w:sz w:val="20"/>
                <w:szCs w:val="20"/>
                <w:lang w:val="en-US"/>
              </w:rPr>
              <w:t>Step</w:t>
            </w:r>
          </w:p>
        </w:tc>
        <w:tc>
          <w:tcPr>
            <w:tcW w:w="6570" w:type="dxa"/>
            <w:shd w:val="clear" w:color="auto" w:fill="FFE600"/>
          </w:tcPr>
          <w:p w14:paraId="11340754" w14:textId="77777777" w:rsidR="007B0576" w:rsidRPr="006F7F68" w:rsidRDefault="007B0576" w:rsidP="001972C1">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Details</w:t>
            </w:r>
          </w:p>
        </w:tc>
        <w:tc>
          <w:tcPr>
            <w:tcW w:w="1800" w:type="dxa"/>
            <w:shd w:val="clear" w:color="auto" w:fill="FFE600"/>
          </w:tcPr>
          <w:p w14:paraId="1409E3FB" w14:textId="77777777" w:rsidR="007B0576" w:rsidRPr="006F7F68" w:rsidRDefault="007B0576" w:rsidP="001972C1">
            <w:pPr>
              <w:pStyle w:val="Billedtekstoverskrift"/>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lang w:val="en-US"/>
              </w:rPr>
            </w:pPr>
            <w:r w:rsidRPr="006F7F68">
              <w:rPr>
                <w:rFonts w:ascii="Calibri" w:hAnsi="Calibri" w:cs="Calibri"/>
                <w:sz w:val="20"/>
                <w:szCs w:val="20"/>
                <w:lang w:val="en-US"/>
              </w:rPr>
              <w:t>Comment</w:t>
            </w:r>
          </w:p>
        </w:tc>
      </w:tr>
      <w:tr w:rsidR="007B0576" w:rsidRPr="00096735" w14:paraId="7568F183" w14:textId="77777777" w:rsidTr="001972C1">
        <w:trPr>
          <w:trHeight w:val="557"/>
        </w:trPr>
        <w:tc>
          <w:tcPr>
            <w:cnfStyle w:val="001000000000" w:firstRow="0" w:lastRow="0" w:firstColumn="1" w:lastColumn="0" w:oddVBand="0" w:evenVBand="0" w:oddHBand="0" w:evenHBand="0" w:firstRowFirstColumn="0" w:firstRowLastColumn="0" w:lastRowFirstColumn="0" w:lastRowLastColumn="0"/>
            <w:tcW w:w="630" w:type="dxa"/>
          </w:tcPr>
          <w:p w14:paraId="5A51086F" w14:textId="77777777" w:rsidR="007B0576" w:rsidRPr="00096735" w:rsidRDefault="007B0576" w:rsidP="001972C1">
            <w:pPr>
              <w:pStyle w:val="Ov4nr"/>
              <w:numPr>
                <w:ilvl w:val="0"/>
                <w:numId w:val="0"/>
              </w:numPr>
              <w:spacing w:before="120"/>
              <w:ind w:left="648" w:right="115" w:hanging="648"/>
              <w:jc w:val="center"/>
              <w:rPr>
                <w:rFonts w:asciiTheme="majorHAnsi" w:hAnsiTheme="majorHAnsi" w:cstheme="majorHAnsi"/>
                <w:bCs w:val="0"/>
                <w:sz w:val="16"/>
                <w:szCs w:val="16"/>
                <w:lang w:val="en-US"/>
              </w:rPr>
            </w:pPr>
            <w:r>
              <w:rPr>
                <w:rFonts w:asciiTheme="majorHAnsi" w:hAnsiTheme="majorHAnsi" w:cstheme="majorHAnsi"/>
                <w:bCs w:val="0"/>
                <w:sz w:val="16"/>
                <w:szCs w:val="16"/>
                <w:lang w:val="en-US"/>
              </w:rPr>
              <w:t>1</w:t>
            </w:r>
          </w:p>
        </w:tc>
        <w:tc>
          <w:tcPr>
            <w:tcW w:w="6570" w:type="dxa"/>
            <w:shd w:val="clear" w:color="auto" w:fill="auto"/>
          </w:tcPr>
          <w:p w14:paraId="71BD7D1D" w14:textId="37E8897C" w:rsidR="007B0576" w:rsidRPr="00096735" w:rsidRDefault="007B0576" w:rsidP="001972C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Bot will upload all data on daily basis to database with TimeStamp</w:t>
            </w:r>
          </w:p>
        </w:tc>
        <w:tc>
          <w:tcPr>
            <w:tcW w:w="1800" w:type="dxa"/>
            <w:shd w:val="clear" w:color="auto" w:fill="auto"/>
          </w:tcPr>
          <w:p w14:paraId="0D75A5DE" w14:textId="77777777" w:rsidR="007B0576" w:rsidRPr="00096735" w:rsidRDefault="007B0576"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r w:rsidR="007B0576" w:rsidRPr="00096735" w14:paraId="262A4624" w14:textId="77777777" w:rsidTr="001972C1">
        <w:trPr>
          <w:trHeight w:val="557"/>
        </w:trPr>
        <w:tc>
          <w:tcPr>
            <w:cnfStyle w:val="001000000000" w:firstRow="0" w:lastRow="0" w:firstColumn="1" w:lastColumn="0" w:oddVBand="0" w:evenVBand="0" w:oddHBand="0" w:evenHBand="0" w:firstRowFirstColumn="0" w:firstRowLastColumn="0" w:lastRowFirstColumn="0" w:lastRowLastColumn="0"/>
            <w:tcW w:w="630" w:type="dxa"/>
          </w:tcPr>
          <w:p w14:paraId="7D1E3C00" w14:textId="1E40495C" w:rsidR="007B0576" w:rsidRDefault="007B0576" w:rsidP="001972C1">
            <w:pPr>
              <w:pStyle w:val="Ov4nr"/>
              <w:numPr>
                <w:ilvl w:val="0"/>
                <w:numId w:val="0"/>
              </w:numPr>
              <w:spacing w:before="120"/>
              <w:ind w:left="648" w:right="115" w:hanging="648"/>
              <w:jc w:val="center"/>
              <w:rPr>
                <w:rFonts w:asciiTheme="majorHAnsi" w:hAnsiTheme="majorHAnsi" w:cstheme="majorHAnsi"/>
                <w:bCs w:val="0"/>
                <w:sz w:val="16"/>
                <w:szCs w:val="16"/>
                <w:lang w:val="en-US"/>
              </w:rPr>
            </w:pPr>
            <w:r>
              <w:rPr>
                <w:rFonts w:asciiTheme="majorHAnsi" w:hAnsiTheme="majorHAnsi" w:cstheme="majorHAnsi"/>
                <w:bCs w:val="0"/>
                <w:sz w:val="16"/>
                <w:szCs w:val="16"/>
                <w:lang w:val="en-US"/>
              </w:rPr>
              <w:t>2</w:t>
            </w:r>
          </w:p>
        </w:tc>
        <w:tc>
          <w:tcPr>
            <w:tcW w:w="6570" w:type="dxa"/>
            <w:shd w:val="clear" w:color="auto" w:fill="auto"/>
          </w:tcPr>
          <w:p w14:paraId="0BF0D14D" w14:textId="1B5C50BA" w:rsidR="007B0576" w:rsidRDefault="007B0576" w:rsidP="001972C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6"/>
                <w:szCs w:val="16"/>
              </w:rPr>
            </w:pPr>
            <w:r>
              <w:rPr>
                <w:rFonts w:asciiTheme="majorHAnsi" w:hAnsiTheme="majorHAnsi" w:cstheme="majorHAnsi"/>
                <w:sz w:val="16"/>
                <w:szCs w:val="16"/>
              </w:rPr>
              <w:t>Bot will generate report with details of resume extracted and dates.</w:t>
            </w:r>
          </w:p>
        </w:tc>
        <w:tc>
          <w:tcPr>
            <w:tcW w:w="1800" w:type="dxa"/>
            <w:shd w:val="clear" w:color="auto" w:fill="auto"/>
          </w:tcPr>
          <w:p w14:paraId="309A2FD8" w14:textId="77777777" w:rsidR="007B0576" w:rsidRPr="00096735" w:rsidRDefault="007B0576" w:rsidP="001972C1">
            <w:pPr>
              <w:pStyle w:val="Brdtekst1"/>
              <w:spacing w:after="60" w:line="24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6"/>
                <w:szCs w:val="16"/>
                <w:lang w:val="en-US" w:eastAsia="en-US"/>
              </w:rPr>
            </w:pPr>
          </w:p>
        </w:tc>
      </w:tr>
    </w:tbl>
    <w:p w14:paraId="54958263" w14:textId="77777777" w:rsidR="007B0576" w:rsidRPr="006F7F68" w:rsidRDefault="007B0576" w:rsidP="004B653A">
      <w:pPr>
        <w:pStyle w:val="Brdtekst1"/>
        <w:rPr>
          <w:rFonts w:ascii="Calibri" w:hAnsi="Calibri" w:cs="Calibri"/>
          <w:lang w:val="en-US" w:eastAsia="en-US"/>
        </w:rPr>
      </w:pPr>
    </w:p>
    <w:p w14:paraId="0044C4B5" w14:textId="4E50CA2D" w:rsidR="003E357D" w:rsidRDefault="003E357D" w:rsidP="004B653A">
      <w:pPr>
        <w:pStyle w:val="Ov2nr"/>
        <w:ind w:left="709" w:hanging="709"/>
        <w:rPr>
          <w:rFonts w:ascii="Calibri" w:hAnsi="Calibri" w:cs="Calibri"/>
          <w:color w:val="auto"/>
          <w:lang w:val="en-US"/>
        </w:rPr>
      </w:pPr>
      <w:bookmarkStart w:id="35" w:name="_Toc37261975"/>
      <w:bookmarkStart w:id="36" w:name="_Toc521907087"/>
      <w:bookmarkStart w:id="37" w:name="_Toc521907078"/>
      <w:bookmarkStart w:id="38" w:name="_Toc521907079"/>
      <w:r>
        <w:rPr>
          <w:rFonts w:ascii="Calibri" w:hAnsi="Calibri" w:cs="Calibri"/>
          <w:color w:val="auto"/>
          <w:lang w:val="en-US"/>
        </w:rPr>
        <w:t>Validation</w:t>
      </w:r>
      <w:r w:rsidR="00733A3E">
        <w:rPr>
          <w:rFonts w:ascii="Calibri" w:hAnsi="Calibri" w:cs="Calibri"/>
          <w:color w:val="auto"/>
          <w:lang w:val="en-US"/>
        </w:rPr>
        <w:t>/Checks</w:t>
      </w:r>
      <w:r w:rsidR="00B82F7F">
        <w:rPr>
          <w:rFonts w:ascii="Calibri" w:hAnsi="Calibri" w:cs="Calibri"/>
          <w:color w:val="auto"/>
          <w:lang w:val="en-US"/>
        </w:rPr>
        <w:t xml:space="preserve"> (Before Clicking on CVs)</w:t>
      </w:r>
      <w:bookmarkEnd w:id="35"/>
    </w:p>
    <w:p w14:paraId="423EDF1B" w14:textId="77777777" w:rsidR="003E357D" w:rsidRPr="006F7F68" w:rsidRDefault="003E357D" w:rsidP="007160CF">
      <w:pPr>
        <w:pStyle w:val="Brdtekst1"/>
        <w:rPr>
          <w:rFonts w:ascii="Calibri" w:hAnsi="Calibri" w:cs="Calibri"/>
          <w:lang w:val="en-US" w:eastAsia="en-US"/>
        </w:rPr>
      </w:pPr>
    </w:p>
    <w:tbl>
      <w:tblPr>
        <w:tblW w:w="5191" w:type="pct"/>
        <w:tblCellMar>
          <w:left w:w="0" w:type="dxa"/>
          <w:right w:w="0" w:type="dxa"/>
        </w:tblCellMar>
        <w:tblLook w:val="04A0" w:firstRow="1" w:lastRow="0" w:firstColumn="1" w:lastColumn="0" w:noHBand="0" w:noVBand="1"/>
      </w:tblPr>
      <w:tblGrid>
        <w:gridCol w:w="645"/>
        <w:gridCol w:w="3473"/>
        <w:gridCol w:w="5232"/>
      </w:tblGrid>
      <w:tr w:rsidR="00C43C68" w:rsidRPr="006F7F68" w14:paraId="0A1BADC5" w14:textId="77777777" w:rsidTr="00C43C68">
        <w:trPr>
          <w:trHeight w:val="600"/>
        </w:trPr>
        <w:tc>
          <w:tcPr>
            <w:tcW w:w="345" w:type="pct"/>
            <w:tcBorders>
              <w:top w:val="single" w:sz="8" w:space="0" w:color="auto"/>
              <w:left w:val="single" w:sz="8" w:space="0" w:color="auto"/>
              <w:bottom w:val="single" w:sz="8" w:space="0" w:color="auto"/>
              <w:right w:val="single" w:sz="8" w:space="0" w:color="auto"/>
            </w:tcBorders>
            <w:shd w:val="clear" w:color="auto" w:fill="FFE600"/>
            <w:noWrap/>
            <w:tcMar>
              <w:top w:w="0" w:type="dxa"/>
              <w:left w:w="108" w:type="dxa"/>
              <w:bottom w:w="0" w:type="dxa"/>
              <w:right w:w="108" w:type="dxa"/>
            </w:tcMar>
            <w:vAlign w:val="bottom"/>
            <w:hideMark/>
          </w:tcPr>
          <w:p w14:paraId="248F6E3B" w14:textId="77777777" w:rsidR="00C43C68" w:rsidRPr="006F7F68" w:rsidRDefault="00C43C68" w:rsidP="00804EED">
            <w:pPr>
              <w:rPr>
                <w:rFonts w:ascii="Calibri" w:hAnsi="Calibri" w:cs="Calibri"/>
                <w:b/>
                <w:bCs/>
                <w:color w:val="000000"/>
              </w:rPr>
            </w:pPr>
            <w:r w:rsidRPr="006F7F68">
              <w:rPr>
                <w:rFonts w:ascii="Calibri" w:hAnsi="Calibri" w:cs="Calibri"/>
                <w:b/>
                <w:bCs/>
                <w:color w:val="000000"/>
              </w:rPr>
              <w:t>Sl No</w:t>
            </w:r>
          </w:p>
        </w:tc>
        <w:tc>
          <w:tcPr>
            <w:tcW w:w="1857" w:type="pct"/>
            <w:tcBorders>
              <w:top w:val="single" w:sz="8" w:space="0" w:color="auto"/>
              <w:left w:val="nil"/>
              <w:bottom w:val="single" w:sz="8" w:space="0" w:color="auto"/>
              <w:right w:val="single" w:sz="8" w:space="0" w:color="auto"/>
            </w:tcBorders>
            <w:shd w:val="clear" w:color="auto" w:fill="FFE600"/>
            <w:noWrap/>
            <w:tcMar>
              <w:top w:w="0" w:type="dxa"/>
              <w:left w:w="108" w:type="dxa"/>
              <w:bottom w:w="0" w:type="dxa"/>
              <w:right w:w="108" w:type="dxa"/>
            </w:tcMar>
            <w:vAlign w:val="bottom"/>
            <w:hideMark/>
          </w:tcPr>
          <w:p w14:paraId="2D84967D" w14:textId="1AADBD41" w:rsidR="00C43C68" w:rsidRPr="006F7F68" w:rsidRDefault="00C43C68" w:rsidP="00804EED">
            <w:pPr>
              <w:rPr>
                <w:rFonts w:ascii="Calibri" w:hAnsi="Calibri" w:cs="Calibri"/>
                <w:b/>
                <w:bCs/>
                <w:color w:val="000000"/>
              </w:rPr>
            </w:pPr>
            <w:r>
              <w:rPr>
                <w:rFonts w:ascii="Calibri" w:hAnsi="Calibri" w:cs="Calibri"/>
                <w:b/>
                <w:bCs/>
                <w:color w:val="000000"/>
              </w:rPr>
              <w:t>Validation</w:t>
            </w:r>
          </w:p>
        </w:tc>
        <w:tc>
          <w:tcPr>
            <w:tcW w:w="2798" w:type="pct"/>
            <w:tcBorders>
              <w:top w:val="single" w:sz="8" w:space="0" w:color="auto"/>
              <w:left w:val="nil"/>
              <w:bottom w:val="single" w:sz="8" w:space="0" w:color="auto"/>
              <w:right w:val="single" w:sz="8" w:space="0" w:color="auto"/>
            </w:tcBorders>
            <w:shd w:val="clear" w:color="auto" w:fill="FFE600"/>
            <w:noWrap/>
            <w:tcMar>
              <w:top w:w="0" w:type="dxa"/>
              <w:left w:w="108" w:type="dxa"/>
              <w:bottom w:w="0" w:type="dxa"/>
              <w:right w:w="108" w:type="dxa"/>
            </w:tcMar>
            <w:vAlign w:val="bottom"/>
            <w:hideMark/>
          </w:tcPr>
          <w:p w14:paraId="77F19630" w14:textId="77777777" w:rsidR="00C43C68" w:rsidRPr="006F7F68" w:rsidRDefault="00C43C68" w:rsidP="00804EED">
            <w:pPr>
              <w:rPr>
                <w:rFonts w:ascii="Calibri" w:hAnsi="Calibri" w:cs="Calibri"/>
                <w:b/>
                <w:bCs/>
                <w:color w:val="000000"/>
              </w:rPr>
            </w:pPr>
            <w:r w:rsidRPr="006F7F68">
              <w:rPr>
                <w:rFonts w:ascii="Calibri" w:hAnsi="Calibri" w:cs="Calibri"/>
                <w:b/>
                <w:bCs/>
                <w:color w:val="000000"/>
              </w:rPr>
              <w:t>Validation Type</w:t>
            </w:r>
          </w:p>
        </w:tc>
      </w:tr>
      <w:tr w:rsidR="00C43C68" w:rsidRPr="00B82F7F" w14:paraId="104DF9E0" w14:textId="77777777" w:rsidTr="00C43C68">
        <w:trPr>
          <w:trHeight w:val="600"/>
        </w:trPr>
        <w:tc>
          <w:tcPr>
            <w:tcW w:w="345" w:type="pct"/>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14:paraId="543EBAEB" w14:textId="472ABFE7" w:rsidR="00C43C68" w:rsidRPr="00B82F7F" w:rsidRDefault="00C43C68" w:rsidP="00804EED">
            <w:pPr>
              <w:jc w:val="right"/>
              <w:rPr>
                <w:rFonts w:ascii="Calibri" w:hAnsi="Calibri" w:cs="Calibri"/>
                <w:color w:val="000000"/>
                <w:sz w:val="18"/>
                <w:szCs w:val="18"/>
              </w:rPr>
            </w:pPr>
            <w:r w:rsidRPr="00B82F7F">
              <w:rPr>
                <w:rFonts w:ascii="Calibri" w:hAnsi="Calibri" w:cs="Calibri"/>
                <w:color w:val="000000"/>
                <w:sz w:val="18"/>
                <w:szCs w:val="18"/>
              </w:rPr>
              <w:t>1</w:t>
            </w:r>
          </w:p>
        </w:tc>
        <w:tc>
          <w:tcPr>
            <w:tcW w:w="1857" w:type="pct"/>
            <w:tcBorders>
              <w:top w:val="nil"/>
              <w:left w:val="nil"/>
              <w:bottom w:val="single" w:sz="8" w:space="0" w:color="auto"/>
              <w:right w:val="single" w:sz="8" w:space="0" w:color="auto"/>
            </w:tcBorders>
            <w:noWrap/>
            <w:tcMar>
              <w:top w:w="0" w:type="dxa"/>
              <w:left w:w="108" w:type="dxa"/>
              <w:bottom w:w="0" w:type="dxa"/>
              <w:right w:w="108" w:type="dxa"/>
            </w:tcMar>
            <w:vAlign w:val="bottom"/>
          </w:tcPr>
          <w:p w14:paraId="0595BC16" w14:textId="7D5E7D32" w:rsidR="00C43C68" w:rsidRPr="00B82F7F" w:rsidRDefault="00C43C68" w:rsidP="00804EED">
            <w:pPr>
              <w:rPr>
                <w:rFonts w:ascii="Calibri" w:hAnsi="Calibri" w:cs="Calibri"/>
                <w:color w:val="000000"/>
                <w:sz w:val="18"/>
                <w:szCs w:val="18"/>
              </w:rPr>
            </w:pPr>
            <w:r w:rsidRPr="00B82F7F">
              <w:rPr>
                <w:rFonts w:ascii="Calibri" w:hAnsi="Calibri" w:cs="Calibri"/>
                <w:color w:val="000000"/>
                <w:sz w:val="18"/>
                <w:szCs w:val="18"/>
              </w:rPr>
              <w:t>Resume: Duplicate Check</w:t>
            </w:r>
          </w:p>
        </w:tc>
        <w:tc>
          <w:tcPr>
            <w:tcW w:w="2798" w:type="pct"/>
            <w:tcBorders>
              <w:top w:val="nil"/>
              <w:left w:val="nil"/>
              <w:bottom w:val="single" w:sz="8" w:space="0" w:color="auto"/>
              <w:right w:val="single" w:sz="8" w:space="0" w:color="auto"/>
            </w:tcBorders>
            <w:tcMar>
              <w:top w:w="0" w:type="dxa"/>
              <w:left w:w="108" w:type="dxa"/>
              <w:bottom w:w="0" w:type="dxa"/>
              <w:right w:w="108" w:type="dxa"/>
            </w:tcMar>
            <w:vAlign w:val="bottom"/>
          </w:tcPr>
          <w:p w14:paraId="257839CB" w14:textId="7813041A" w:rsidR="00C43C68" w:rsidRPr="00B82F7F" w:rsidRDefault="006C3AF6" w:rsidP="00DC2045">
            <w:pPr>
              <w:jc w:val="left"/>
              <w:rPr>
                <w:rFonts w:ascii="Calibri" w:hAnsi="Calibri" w:cs="Calibri"/>
                <w:color w:val="000000"/>
                <w:sz w:val="18"/>
                <w:szCs w:val="18"/>
              </w:rPr>
            </w:pPr>
            <w:r w:rsidRPr="00B82F7F">
              <w:rPr>
                <w:rFonts w:ascii="Calibri" w:hAnsi="Calibri" w:cs="Calibri"/>
                <w:color w:val="000000"/>
                <w:sz w:val="18"/>
                <w:szCs w:val="18"/>
              </w:rPr>
              <w:t xml:space="preserve">Duplicate resume should not be downloaded by bot. </w:t>
            </w:r>
          </w:p>
        </w:tc>
      </w:tr>
      <w:tr w:rsidR="00C43C68" w:rsidRPr="00B82F7F" w14:paraId="62299960" w14:textId="77777777" w:rsidTr="00C43C68">
        <w:trPr>
          <w:trHeight w:val="300"/>
        </w:trPr>
        <w:tc>
          <w:tcPr>
            <w:tcW w:w="345" w:type="pct"/>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tcPr>
          <w:p w14:paraId="4A34C89C" w14:textId="605E1763" w:rsidR="00C43C68" w:rsidRPr="00B82F7F" w:rsidRDefault="00B82F7F" w:rsidP="00566F8A">
            <w:pPr>
              <w:jc w:val="right"/>
              <w:rPr>
                <w:rFonts w:ascii="Calibri" w:hAnsi="Calibri" w:cs="Calibri"/>
                <w:color w:val="000000"/>
                <w:sz w:val="18"/>
                <w:szCs w:val="18"/>
              </w:rPr>
            </w:pPr>
            <w:r>
              <w:rPr>
                <w:rFonts w:ascii="Calibri" w:hAnsi="Calibri" w:cs="Calibri"/>
                <w:color w:val="000000"/>
                <w:sz w:val="18"/>
                <w:szCs w:val="18"/>
              </w:rPr>
              <w:t>2</w:t>
            </w:r>
          </w:p>
        </w:tc>
        <w:tc>
          <w:tcPr>
            <w:tcW w:w="1857" w:type="pct"/>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tcPr>
          <w:p w14:paraId="6600E26F" w14:textId="1DF03F34" w:rsidR="00C43C68" w:rsidRPr="00B82F7F" w:rsidRDefault="00B00ABD" w:rsidP="00566F8A">
            <w:pPr>
              <w:rPr>
                <w:rFonts w:ascii="Calibri" w:hAnsi="Calibri" w:cs="Calibri"/>
                <w:color w:val="000000"/>
                <w:sz w:val="18"/>
                <w:szCs w:val="18"/>
              </w:rPr>
            </w:pPr>
            <w:r>
              <w:rPr>
                <w:rFonts w:ascii="Calibri" w:hAnsi="Calibri" w:cs="Calibri"/>
                <w:color w:val="000000"/>
                <w:sz w:val="18"/>
                <w:szCs w:val="18"/>
              </w:rPr>
              <w:t>Salary /</w:t>
            </w:r>
            <w:r w:rsidR="00B82F7F">
              <w:rPr>
                <w:rFonts w:ascii="Calibri" w:hAnsi="Calibri" w:cs="Calibri"/>
                <w:color w:val="000000"/>
                <w:sz w:val="18"/>
                <w:szCs w:val="18"/>
              </w:rPr>
              <w:t xml:space="preserve"> Budget </w:t>
            </w:r>
            <w:r>
              <w:rPr>
                <w:rFonts w:ascii="Calibri" w:hAnsi="Calibri" w:cs="Calibri"/>
                <w:color w:val="000000"/>
                <w:sz w:val="18"/>
                <w:szCs w:val="18"/>
              </w:rPr>
              <w:t>check should match</w:t>
            </w:r>
          </w:p>
        </w:tc>
        <w:tc>
          <w:tcPr>
            <w:tcW w:w="279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bottom"/>
          </w:tcPr>
          <w:p w14:paraId="156F1948" w14:textId="392196DD" w:rsidR="00C43C68" w:rsidRPr="00B82F7F" w:rsidRDefault="00B00ABD" w:rsidP="00566F8A">
            <w:pPr>
              <w:rPr>
                <w:rFonts w:ascii="Calibri" w:hAnsi="Calibri" w:cs="Calibri"/>
                <w:color w:val="000000"/>
                <w:sz w:val="18"/>
                <w:szCs w:val="18"/>
              </w:rPr>
            </w:pPr>
            <w:r>
              <w:rPr>
                <w:rFonts w:ascii="Calibri" w:hAnsi="Calibri" w:cs="Calibri"/>
                <w:color w:val="000000"/>
                <w:sz w:val="18"/>
                <w:szCs w:val="18"/>
              </w:rPr>
              <w:t>Salary or Budget should bot be above the required limit.</w:t>
            </w:r>
          </w:p>
        </w:tc>
      </w:tr>
    </w:tbl>
    <w:p w14:paraId="3869AA9C" w14:textId="77777777" w:rsidR="00530F03" w:rsidRPr="00B82F7F" w:rsidRDefault="00530F03" w:rsidP="007160CF">
      <w:pPr>
        <w:pStyle w:val="Brdtekst1"/>
        <w:rPr>
          <w:rFonts w:ascii="Calibri" w:hAnsi="Calibri" w:cs="Calibri"/>
          <w:sz w:val="18"/>
          <w:szCs w:val="18"/>
          <w:lang w:val="en-US" w:eastAsia="en-US"/>
        </w:rPr>
      </w:pPr>
    </w:p>
    <w:p w14:paraId="50645F36" w14:textId="019B6A02" w:rsidR="00832EFF" w:rsidRPr="006F7F68" w:rsidRDefault="00832EFF" w:rsidP="004B653A">
      <w:pPr>
        <w:pStyle w:val="Ov2nr"/>
        <w:ind w:left="709" w:hanging="709"/>
        <w:rPr>
          <w:rFonts w:ascii="Calibri" w:hAnsi="Calibri" w:cs="Calibri"/>
          <w:color w:val="auto"/>
          <w:lang w:val="en-US"/>
        </w:rPr>
      </w:pPr>
      <w:bookmarkStart w:id="39" w:name="_Toc37261976"/>
      <w:r w:rsidRPr="006F7F68">
        <w:rPr>
          <w:rFonts w:ascii="Calibri" w:hAnsi="Calibri" w:cs="Calibri"/>
          <w:color w:val="auto"/>
          <w:lang w:val="en-US"/>
        </w:rPr>
        <w:t>Table List (Tables to be created in Database)</w:t>
      </w:r>
      <w:bookmarkEnd w:id="39"/>
    </w:p>
    <w:tbl>
      <w:tblPr>
        <w:tblW w:w="9352" w:type="dxa"/>
        <w:tblLook w:val="04A0" w:firstRow="1" w:lastRow="0" w:firstColumn="1" w:lastColumn="0" w:noHBand="0" w:noVBand="1"/>
      </w:tblPr>
      <w:tblGrid>
        <w:gridCol w:w="480"/>
        <w:gridCol w:w="2437"/>
        <w:gridCol w:w="1106"/>
        <w:gridCol w:w="3062"/>
        <w:gridCol w:w="2267"/>
      </w:tblGrid>
      <w:tr w:rsidR="00973652" w:rsidRPr="006F7F68" w14:paraId="003CA4E9" w14:textId="1F407B18" w:rsidTr="000E43AC">
        <w:trPr>
          <w:trHeight w:val="315"/>
        </w:trPr>
        <w:tc>
          <w:tcPr>
            <w:tcW w:w="480" w:type="dxa"/>
            <w:tcBorders>
              <w:top w:val="single" w:sz="8" w:space="0" w:color="auto"/>
              <w:left w:val="single" w:sz="8" w:space="0" w:color="auto"/>
              <w:bottom w:val="single" w:sz="8" w:space="0" w:color="auto"/>
              <w:right w:val="single" w:sz="4" w:space="0" w:color="auto"/>
            </w:tcBorders>
            <w:shd w:val="clear" w:color="auto" w:fill="FFE600"/>
            <w:noWrap/>
            <w:vAlign w:val="bottom"/>
            <w:hideMark/>
          </w:tcPr>
          <w:p w14:paraId="4DEF1F7F" w14:textId="77777777" w:rsidR="00973652" w:rsidRPr="006F7F68" w:rsidRDefault="00973652" w:rsidP="00832EFF">
            <w:pPr>
              <w:tabs>
                <w:tab w:val="clear" w:pos="0"/>
                <w:tab w:val="clear" w:pos="567"/>
                <w:tab w:val="clear" w:pos="8902"/>
              </w:tabs>
              <w:spacing w:after="0"/>
              <w:jc w:val="left"/>
              <w:rPr>
                <w:rFonts w:ascii="Calibri" w:hAnsi="Calibri" w:cs="Calibri"/>
                <w:b/>
                <w:bCs/>
                <w:color w:val="000000"/>
                <w:sz w:val="22"/>
                <w:szCs w:val="22"/>
                <w:lang w:val="en-US"/>
              </w:rPr>
            </w:pPr>
            <w:r w:rsidRPr="006F7F68">
              <w:rPr>
                <w:rFonts w:ascii="Calibri" w:hAnsi="Calibri" w:cs="Calibri"/>
                <w:b/>
                <w:bCs/>
                <w:color w:val="000000"/>
                <w:sz w:val="22"/>
                <w:szCs w:val="22"/>
                <w:lang w:val="en-US"/>
              </w:rPr>
              <w:t>Sl No</w:t>
            </w:r>
          </w:p>
        </w:tc>
        <w:tc>
          <w:tcPr>
            <w:tcW w:w="2437" w:type="dxa"/>
            <w:tcBorders>
              <w:top w:val="single" w:sz="8" w:space="0" w:color="auto"/>
              <w:left w:val="nil"/>
              <w:bottom w:val="single" w:sz="8" w:space="0" w:color="auto"/>
              <w:right w:val="single" w:sz="4" w:space="0" w:color="auto"/>
            </w:tcBorders>
            <w:shd w:val="clear" w:color="auto" w:fill="FFE600"/>
            <w:noWrap/>
            <w:vAlign w:val="bottom"/>
            <w:hideMark/>
          </w:tcPr>
          <w:p w14:paraId="69982B0B" w14:textId="77777777" w:rsidR="00973652" w:rsidRPr="006F7F68" w:rsidRDefault="00973652" w:rsidP="00832EFF">
            <w:pPr>
              <w:tabs>
                <w:tab w:val="clear" w:pos="0"/>
                <w:tab w:val="clear" w:pos="567"/>
                <w:tab w:val="clear" w:pos="8902"/>
              </w:tabs>
              <w:spacing w:after="0"/>
              <w:jc w:val="left"/>
              <w:rPr>
                <w:rFonts w:ascii="Calibri" w:hAnsi="Calibri" w:cs="Calibri"/>
                <w:b/>
                <w:bCs/>
                <w:color w:val="000000"/>
                <w:sz w:val="22"/>
                <w:szCs w:val="22"/>
                <w:lang w:val="en-US"/>
              </w:rPr>
            </w:pPr>
            <w:r w:rsidRPr="006F7F68">
              <w:rPr>
                <w:rFonts w:ascii="Calibri" w:hAnsi="Calibri" w:cs="Calibri"/>
                <w:b/>
                <w:bCs/>
                <w:color w:val="000000"/>
                <w:sz w:val="22"/>
                <w:szCs w:val="22"/>
                <w:lang w:val="en-US"/>
              </w:rPr>
              <w:t xml:space="preserve">Table </w:t>
            </w:r>
          </w:p>
        </w:tc>
        <w:tc>
          <w:tcPr>
            <w:tcW w:w="1106" w:type="dxa"/>
            <w:tcBorders>
              <w:top w:val="single" w:sz="8" w:space="0" w:color="auto"/>
              <w:left w:val="nil"/>
              <w:bottom w:val="single" w:sz="8" w:space="0" w:color="auto"/>
              <w:right w:val="single" w:sz="4" w:space="0" w:color="auto"/>
            </w:tcBorders>
            <w:shd w:val="clear" w:color="auto" w:fill="FFE600"/>
            <w:noWrap/>
            <w:vAlign w:val="bottom"/>
            <w:hideMark/>
          </w:tcPr>
          <w:p w14:paraId="0DB83205" w14:textId="77777777" w:rsidR="00973652" w:rsidRPr="006F7F68" w:rsidRDefault="00973652" w:rsidP="00832EFF">
            <w:pPr>
              <w:tabs>
                <w:tab w:val="clear" w:pos="0"/>
                <w:tab w:val="clear" w:pos="567"/>
                <w:tab w:val="clear" w:pos="8902"/>
              </w:tabs>
              <w:spacing w:after="0"/>
              <w:jc w:val="left"/>
              <w:rPr>
                <w:rFonts w:ascii="Calibri" w:hAnsi="Calibri" w:cs="Calibri"/>
                <w:b/>
                <w:bCs/>
                <w:color w:val="000000"/>
                <w:sz w:val="22"/>
                <w:szCs w:val="22"/>
                <w:lang w:val="en-US"/>
              </w:rPr>
            </w:pPr>
            <w:r w:rsidRPr="006F7F68">
              <w:rPr>
                <w:rFonts w:ascii="Calibri" w:hAnsi="Calibri" w:cs="Calibri"/>
                <w:b/>
                <w:bCs/>
                <w:color w:val="000000"/>
                <w:sz w:val="22"/>
                <w:szCs w:val="22"/>
                <w:lang w:val="en-US"/>
              </w:rPr>
              <w:t>Table Type</w:t>
            </w:r>
          </w:p>
        </w:tc>
        <w:tc>
          <w:tcPr>
            <w:tcW w:w="3062" w:type="dxa"/>
            <w:tcBorders>
              <w:top w:val="single" w:sz="8" w:space="0" w:color="auto"/>
              <w:left w:val="nil"/>
              <w:bottom w:val="single" w:sz="8" w:space="0" w:color="auto"/>
              <w:right w:val="single" w:sz="8" w:space="0" w:color="auto"/>
            </w:tcBorders>
            <w:shd w:val="clear" w:color="auto" w:fill="FFE600"/>
            <w:noWrap/>
            <w:vAlign w:val="bottom"/>
            <w:hideMark/>
          </w:tcPr>
          <w:p w14:paraId="6E63A84E" w14:textId="3A16F0BC" w:rsidR="00973652" w:rsidRPr="006F7F68" w:rsidRDefault="00854BDE" w:rsidP="00832EFF">
            <w:pPr>
              <w:tabs>
                <w:tab w:val="clear" w:pos="0"/>
                <w:tab w:val="clear" w:pos="567"/>
                <w:tab w:val="clear" w:pos="8902"/>
              </w:tabs>
              <w:spacing w:after="0"/>
              <w:jc w:val="left"/>
              <w:rPr>
                <w:rFonts w:ascii="Calibri" w:hAnsi="Calibri" w:cs="Calibri"/>
                <w:b/>
                <w:bCs/>
                <w:color w:val="000000"/>
                <w:sz w:val="22"/>
                <w:szCs w:val="22"/>
                <w:lang w:val="en-US"/>
              </w:rPr>
            </w:pPr>
            <w:r w:rsidRPr="006F7F68">
              <w:rPr>
                <w:rFonts w:ascii="Calibri" w:hAnsi="Calibri" w:cs="Calibri"/>
                <w:b/>
                <w:bCs/>
                <w:color w:val="000000"/>
                <w:sz w:val="22"/>
                <w:szCs w:val="22"/>
                <w:lang w:val="en-US"/>
              </w:rPr>
              <w:t>Columns</w:t>
            </w:r>
          </w:p>
        </w:tc>
        <w:tc>
          <w:tcPr>
            <w:tcW w:w="2267" w:type="dxa"/>
            <w:tcBorders>
              <w:top w:val="single" w:sz="8" w:space="0" w:color="auto"/>
              <w:left w:val="nil"/>
              <w:bottom w:val="single" w:sz="8" w:space="0" w:color="auto"/>
              <w:right w:val="single" w:sz="8" w:space="0" w:color="auto"/>
            </w:tcBorders>
            <w:shd w:val="clear" w:color="auto" w:fill="FFE600"/>
          </w:tcPr>
          <w:p w14:paraId="07BF1CD7" w14:textId="434A3B2B" w:rsidR="00973652" w:rsidRPr="006F7F68" w:rsidRDefault="00854BDE" w:rsidP="00832EFF">
            <w:pPr>
              <w:tabs>
                <w:tab w:val="clear" w:pos="0"/>
                <w:tab w:val="clear" w:pos="567"/>
                <w:tab w:val="clear" w:pos="8902"/>
              </w:tabs>
              <w:spacing w:after="0"/>
              <w:jc w:val="left"/>
              <w:rPr>
                <w:rFonts w:ascii="Calibri" w:hAnsi="Calibri" w:cs="Calibri"/>
                <w:b/>
                <w:bCs/>
                <w:color w:val="000000"/>
                <w:sz w:val="22"/>
                <w:szCs w:val="22"/>
                <w:lang w:val="en-US"/>
              </w:rPr>
            </w:pPr>
            <w:r w:rsidRPr="006F7F68">
              <w:rPr>
                <w:rFonts w:ascii="Calibri" w:hAnsi="Calibri" w:cs="Calibri"/>
                <w:b/>
                <w:bCs/>
                <w:color w:val="000000"/>
                <w:sz w:val="22"/>
                <w:szCs w:val="22"/>
                <w:lang w:val="en-US"/>
              </w:rPr>
              <w:t>Description</w:t>
            </w:r>
          </w:p>
        </w:tc>
      </w:tr>
      <w:tr w:rsidR="00854BDE" w:rsidRPr="006F7F68" w14:paraId="47ABEDA7" w14:textId="49C224C5" w:rsidTr="006C3AF6">
        <w:trPr>
          <w:trHeight w:val="300"/>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18F39C4" w14:textId="77777777" w:rsidR="00854BDE" w:rsidRPr="006F7F68" w:rsidRDefault="00854BDE" w:rsidP="00854BDE">
            <w:pPr>
              <w:tabs>
                <w:tab w:val="clear" w:pos="0"/>
                <w:tab w:val="clear" w:pos="567"/>
                <w:tab w:val="clear" w:pos="8902"/>
              </w:tabs>
              <w:spacing w:after="0"/>
              <w:jc w:val="right"/>
              <w:rPr>
                <w:rFonts w:ascii="Calibri" w:hAnsi="Calibri" w:cs="Calibri"/>
                <w:color w:val="000000"/>
                <w:sz w:val="16"/>
                <w:szCs w:val="16"/>
                <w:lang w:val="en-US"/>
              </w:rPr>
            </w:pPr>
            <w:r w:rsidRPr="006F7F68">
              <w:rPr>
                <w:rFonts w:ascii="Calibri" w:hAnsi="Calibri" w:cs="Calibri"/>
                <w:color w:val="000000"/>
                <w:sz w:val="16"/>
                <w:szCs w:val="16"/>
                <w:lang w:val="en-US"/>
              </w:rPr>
              <w:t>1</w:t>
            </w:r>
          </w:p>
        </w:tc>
        <w:tc>
          <w:tcPr>
            <w:tcW w:w="2437" w:type="dxa"/>
            <w:tcBorders>
              <w:top w:val="nil"/>
              <w:left w:val="nil"/>
              <w:bottom w:val="single" w:sz="4" w:space="0" w:color="auto"/>
              <w:right w:val="single" w:sz="4" w:space="0" w:color="auto"/>
            </w:tcBorders>
            <w:shd w:val="clear" w:color="auto" w:fill="auto"/>
            <w:noWrap/>
            <w:vAlign w:val="bottom"/>
          </w:tcPr>
          <w:p w14:paraId="5EA7D3BE" w14:textId="2622C1C9" w:rsidR="00854BDE" w:rsidRPr="006F7F68" w:rsidRDefault="006C3AF6" w:rsidP="00854BDE">
            <w:pPr>
              <w:tabs>
                <w:tab w:val="clear" w:pos="0"/>
                <w:tab w:val="clear" w:pos="567"/>
                <w:tab w:val="clear" w:pos="8902"/>
              </w:tabs>
              <w:spacing w:after="0"/>
              <w:jc w:val="left"/>
              <w:rPr>
                <w:rFonts w:ascii="Calibri" w:hAnsi="Calibri" w:cs="Calibri"/>
                <w:color w:val="000000"/>
                <w:sz w:val="16"/>
                <w:szCs w:val="16"/>
                <w:lang w:val="en-US"/>
              </w:rPr>
            </w:pPr>
            <w:r>
              <w:rPr>
                <w:rFonts w:ascii="Calibri" w:hAnsi="Calibri" w:cs="Calibri"/>
                <w:color w:val="000000"/>
                <w:sz w:val="16"/>
                <w:szCs w:val="16"/>
                <w:lang w:val="en-US"/>
              </w:rPr>
              <w:t>Candidate Tracker</w:t>
            </w:r>
          </w:p>
        </w:tc>
        <w:tc>
          <w:tcPr>
            <w:tcW w:w="1106" w:type="dxa"/>
            <w:tcBorders>
              <w:top w:val="nil"/>
              <w:left w:val="nil"/>
              <w:bottom w:val="single" w:sz="4" w:space="0" w:color="auto"/>
              <w:right w:val="single" w:sz="4" w:space="0" w:color="auto"/>
            </w:tcBorders>
            <w:shd w:val="clear" w:color="auto" w:fill="auto"/>
            <w:noWrap/>
            <w:vAlign w:val="bottom"/>
          </w:tcPr>
          <w:p w14:paraId="67730972" w14:textId="38210158" w:rsidR="00854BDE" w:rsidRPr="006F7F68" w:rsidRDefault="006C3AF6" w:rsidP="00854BDE">
            <w:pPr>
              <w:tabs>
                <w:tab w:val="clear" w:pos="0"/>
                <w:tab w:val="clear" w:pos="567"/>
                <w:tab w:val="clear" w:pos="8902"/>
              </w:tabs>
              <w:spacing w:after="0"/>
              <w:jc w:val="left"/>
              <w:rPr>
                <w:rFonts w:ascii="Calibri" w:hAnsi="Calibri" w:cs="Calibri"/>
                <w:color w:val="000000"/>
                <w:sz w:val="16"/>
                <w:szCs w:val="16"/>
                <w:lang w:val="en-US"/>
              </w:rPr>
            </w:pPr>
            <w:r>
              <w:rPr>
                <w:rFonts w:ascii="Calibri" w:hAnsi="Calibri" w:cs="Calibri"/>
                <w:color w:val="000000"/>
                <w:sz w:val="16"/>
                <w:szCs w:val="16"/>
                <w:lang w:val="en-US"/>
              </w:rPr>
              <w:t>Permanent</w:t>
            </w:r>
          </w:p>
        </w:tc>
        <w:tc>
          <w:tcPr>
            <w:tcW w:w="3062" w:type="dxa"/>
            <w:tcBorders>
              <w:top w:val="nil"/>
              <w:left w:val="nil"/>
              <w:bottom w:val="single" w:sz="4" w:space="0" w:color="auto"/>
              <w:right w:val="single" w:sz="8" w:space="0" w:color="auto"/>
            </w:tcBorders>
            <w:shd w:val="clear" w:color="auto" w:fill="auto"/>
            <w:noWrap/>
            <w:vAlign w:val="bottom"/>
          </w:tcPr>
          <w:p w14:paraId="433E4A0F" w14:textId="7C09B561" w:rsidR="00854BDE" w:rsidRPr="006F7F68" w:rsidRDefault="006C3AF6" w:rsidP="00854BDE">
            <w:pPr>
              <w:tabs>
                <w:tab w:val="clear" w:pos="0"/>
                <w:tab w:val="clear" w:pos="567"/>
                <w:tab w:val="clear" w:pos="8902"/>
              </w:tabs>
              <w:spacing w:after="0"/>
              <w:jc w:val="left"/>
              <w:rPr>
                <w:rFonts w:ascii="Calibri" w:hAnsi="Calibri" w:cs="Calibri"/>
                <w:color w:val="000000"/>
                <w:sz w:val="16"/>
                <w:szCs w:val="16"/>
                <w:lang w:val="en-US"/>
              </w:rPr>
            </w:pPr>
            <w:r>
              <w:rPr>
                <w:rFonts w:ascii="Calibri" w:hAnsi="Calibri" w:cs="Calibri"/>
                <w:color w:val="000000"/>
                <w:sz w:val="16"/>
                <w:szCs w:val="16"/>
                <w:lang w:val="en-US"/>
              </w:rPr>
              <w:t>As per Template</w:t>
            </w:r>
          </w:p>
        </w:tc>
        <w:tc>
          <w:tcPr>
            <w:tcW w:w="2267" w:type="dxa"/>
            <w:tcBorders>
              <w:top w:val="nil"/>
              <w:left w:val="nil"/>
              <w:bottom w:val="single" w:sz="4" w:space="0" w:color="auto"/>
              <w:right w:val="single" w:sz="8" w:space="0" w:color="auto"/>
            </w:tcBorders>
            <w:vAlign w:val="bottom"/>
          </w:tcPr>
          <w:p w14:paraId="38096A0A" w14:textId="0C915993" w:rsidR="00854BDE" w:rsidRPr="006F7F68" w:rsidRDefault="00854BDE" w:rsidP="00854BDE">
            <w:pPr>
              <w:tabs>
                <w:tab w:val="clear" w:pos="0"/>
                <w:tab w:val="clear" w:pos="567"/>
                <w:tab w:val="clear" w:pos="8902"/>
              </w:tabs>
              <w:spacing w:after="0"/>
              <w:jc w:val="left"/>
              <w:rPr>
                <w:rFonts w:ascii="Calibri" w:hAnsi="Calibri" w:cs="Calibri"/>
                <w:color w:val="000000"/>
                <w:sz w:val="16"/>
                <w:szCs w:val="16"/>
                <w:lang w:val="en-US"/>
              </w:rPr>
            </w:pPr>
          </w:p>
        </w:tc>
      </w:tr>
      <w:tr w:rsidR="00854BDE" w:rsidRPr="006F7F68" w14:paraId="21B65F8B" w14:textId="5C35DE9E" w:rsidTr="006C3AF6">
        <w:trPr>
          <w:trHeight w:val="300"/>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9C8EF18" w14:textId="77777777" w:rsidR="00854BDE" w:rsidRPr="006F7F68" w:rsidRDefault="00854BDE" w:rsidP="00854BDE">
            <w:pPr>
              <w:tabs>
                <w:tab w:val="clear" w:pos="0"/>
                <w:tab w:val="clear" w:pos="567"/>
                <w:tab w:val="clear" w:pos="8902"/>
              </w:tabs>
              <w:spacing w:after="0"/>
              <w:jc w:val="right"/>
              <w:rPr>
                <w:rFonts w:ascii="Calibri" w:hAnsi="Calibri" w:cs="Calibri"/>
                <w:color w:val="000000"/>
                <w:sz w:val="16"/>
                <w:szCs w:val="16"/>
                <w:lang w:val="en-US"/>
              </w:rPr>
            </w:pPr>
            <w:r w:rsidRPr="006F7F68">
              <w:rPr>
                <w:rFonts w:ascii="Calibri" w:hAnsi="Calibri" w:cs="Calibri"/>
                <w:color w:val="000000"/>
                <w:sz w:val="16"/>
                <w:szCs w:val="16"/>
                <w:lang w:val="en-US"/>
              </w:rPr>
              <w:t>2</w:t>
            </w:r>
          </w:p>
        </w:tc>
        <w:tc>
          <w:tcPr>
            <w:tcW w:w="2437" w:type="dxa"/>
            <w:tcBorders>
              <w:top w:val="nil"/>
              <w:left w:val="nil"/>
              <w:bottom w:val="single" w:sz="4" w:space="0" w:color="auto"/>
              <w:right w:val="single" w:sz="4" w:space="0" w:color="auto"/>
            </w:tcBorders>
            <w:shd w:val="clear" w:color="auto" w:fill="auto"/>
            <w:noWrap/>
            <w:vAlign w:val="bottom"/>
          </w:tcPr>
          <w:p w14:paraId="1C8933E1" w14:textId="2EA79A2E" w:rsidR="00854BDE" w:rsidRPr="006F7F68" w:rsidRDefault="006C3AF6" w:rsidP="00854BDE">
            <w:pPr>
              <w:tabs>
                <w:tab w:val="clear" w:pos="0"/>
                <w:tab w:val="clear" w:pos="567"/>
                <w:tab w:val="clear" w:pos="8902"/>
              </w:tabs>
              <w:spacing w:after="0"/>
              <w:jc w:val="left"/>
              <w:rPr>
                <w:rFonts w:ascii="Calibri" w:hAnsi="Calibri" w:cs="Calibri"/>
                <w:color w:val="000000"/>
                <w:sz w:val="16"/>
                <w:szCs w:val="16"/>
                <w:lang w:val="en-US"/>
              </w:rPr>
            </w:pPr>
            <w:r>
              <w:rPr>
                <w:rFonts w:ascii="Calibri" w:hAnsi="Calibri" w:cs="Calibri"/>
                <w:color w:val="000000"/>
                <w:sz w:val="16"/>
                <w:szCs w:val="16"/>
                <w:lang w:val="en-US"/>
              </w:rPr>
              <w:t>Requirement Tracker</w:t>
            </w:r>
          </w:p>
        </w:tc>
        <w:tc>
          <w:tcPr>
            <w:tcW w:w="1106" w:type="dxa"/>
            <w:tcBorders>
              <w:top w:val="nil"/>
              <w:left w:val="nil"/>
              <w:bottom w:val="single" w:sz="4" w:space="0" w:color="auto"/>
              <w:right w:val="single" w:sz="4" w:space="0" w:color="auto"/>
            </w:tcBorders>
            <w:shd w:val="clear" w:color="auto" w:fill="auto"/>
            <w:noWrap/>
            <w:vAlign w:val="bottom"/>
          </w:tcPr>
          <w:p w14:paraId="5697EF24" w14:textId="657A19B5" w:rsidR="00854BDE" w:rsidRPr="006F7F68" w:rsidRDefault="006C3AF6" w:rsidP="00854BDE">
            <w:pPr>
              <w:tabs>
                <w:tab w:val="clear" w:pos="0"/>
                <w:tab w:val="clear" w:pos="567"/>
                <w:tab w:val="clear" w:pos="8902"/>
              </w:tabs>
              <w:spacing w:after="0"/>
              <w:jc w:val="left"/>
              <w:rPr>
                <w:rFonts w:ascii="Calibri" w:hAnsi="Calibri" w:cs="Calibri"/>
                <w:color w:val="000000"/>
                <w:sz w:val="16"/>
                <w:szCs w:val="16"/>
                <w:lang w:val="en-US"/>
              </w:rPr>
            </w:pPr>
            <w:r>
              <w:rPr>
                <w:rFonts w:ascii="Calibri" w:hAnsi="Calibri" w:cs="Calibri"/>
                <w:color w:val="000000"/>
                <w:sz w:val="16"/>
                <w:szCs w:val="16"/>
                <w:lang w:val="en-US"/>
              </w:rPr>
              <w:t>Permanent</w:t>
            </w:r>
          </w:p>
        </w:tc>
        <w:tc>
          <w:tcPr>
            <w:tcW w:w="3062" w:type="dxa"/>
            <w:tcBorders>
              <w:top w:val="nil"/>
              <w:left w:val="nil"/>
              <w:bottom w:val="single" w:sz="4" w:space="0" w:color="auto"/>
              <w:right w:val="single" w:sz="8" w:space="0" w:color="auto"/>
            </w:tcBorders>
            <w:shd w:val="clear" w:color="auto" w:fill="auto"/>
            <w:noWrap/>
            <w:vAlign w:val="bottom"/>
          </w:tcPr>
          <w:p w14:paraId="1DBE1EF5" w14:textId="76F7BCF4" w:rsidR="00854BDE" w:rsidRPr="006F7F68" w:rsidRDefault="006C3AF6" w:rsidP="00854BDE">
            <w:pPr>
              <w:tabs>
                <w:tab w:val="clear" w:pos="0"/>
                <w:tab w:val="clear" w:pos="567"/>
                <w:tab w:val="clear" w:pos="8902"/>
              </w:tabs>
              <w:spacing w:after="0"/>
              <w:jc w:val="left"/>
              <w:rPr>
                <w:rFonts w:ascii="Calibri" w:hAnsi="Calibri" w:cs="Calibri"/>
                <w:color w:val="000000"/>
                <w:sz w:val="16"/>
                <w:szCs w:val="16"/>
                <w:lang w:val="en-US"/>
              </w:rPr>
            </w:pPr>
            <w:r>
              <w:rPr>
                <w:rFonts w:ascii="Calibri" w:hAnsi="Calibri" w:cs="Calibri"/>
                <w:color w:val="000000"/>
                <w:sz w:val="16"/>
                <w:szCs w:val="16"/>
                <w:lang w:val="en-US"/>
              </w:rPr>
              <w:t>As per Template</w:t>
            </w:r>
          </w:p>
        </w:tc>
        <w:tc>
          <w:tcPr>
            <w:tcW w:w="2267" w:type="dxa"/>
            <w:tcBorders>
              <w:top w:val="nil"/>
              <w:left w:val="nil"/>
              <w:bottom w:val="single" w:sz="4" w:space="0" w:color="auto"/>
              <w:right w:val="single" w:sz="8" w:space="0" w:color="auto"/>
            </w:tcBorders>
            <w:vAlign w:val="bottom"/>
          </w:tcPr>
          <w:p w14:paraId="19AA3D33" w14:textId="75C81241" w:rsidR="00854BDE" w:rsidRPr="006F7F68" w:rsidRDefault="00854BDE" w:rsidP="00854BDE">
            <w:pPr>
              <w:tabs>
                <w:tab w:val="clear" w:pos="0"/>
                <w:tab w:val="clear" w:pos="567"/>
                <w:tab w:val="clear" w:pos="8902"/>
              </w:tabs>
              <w:spacing w:after="0"/>
              <w:jc w:val="left"/>
              <w:rPr>
                <w:rFonts w:ascii="Calibri" w:hAnsi="Calibri" w:cs="Calibri"/>
                <w:color w:val="000000"/>
                <w:sz w:val="16"/>
                <w:szCs w:val="16"/>
                <w:lang w:val="en-US"/>
              </w:rPr>
            </w:pPr>
          </w:p>
        </w:tc>
      </w:tr>
      <w:tr w:rsidR="00854BDE" w:rsidRPr="006F7F68" w14:paraId="19B306BA" w14:textId="32FA9349" w:rsidTr="006C3AF6">
        <w:trPr>
          <w:trHeight w:val="300"/>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C7C165C" w14:textId="77777777" w:rsidR="00854BDE" w:rsidRPr="006F7F68" w:rsidRDefault="00854BDE" w:rsidP="00854BDE">
            <w:pPr>
              <w:tabs>
                <w:tab w:val="clear" w:pos="0"/>
                <w:tab w:val="clear" w:pos="567"/>
                <w:tab w:val="clear" w:pos="8902"/>
              </w:tabs>
              <w:spacing w:after="0"/>
              <w:jc w:val="right"/>
              <w:rPr>
                <w:rFonts w:ascii="Calibri" w:hAnsi="Calibri" w:cs="Calibri"/>
                <w:color w:val="000000"/>
                <w:sz w:val="16"/>
                <w:szCs w:val="16"/>
                <w:lang w:val="en-US"/>
              </w:rPr>
            </w:pPr>
            <w:r w:rsidRPr="006F7F68">
              <w:rPr>
                <w:rFonts w:ascii="Calibri" w:hAnsi="Calibri" w:cs="Calibri"/>
                <w:color w:val="000000"/>
                <w:sz w:val="16"/>
                <w:szCs w:val="16"/>
                <w:lang w:val="en-US"/>
              </w:rPr>
              <w:t>3</w:t>
            </w:r>
          </w:p>
        </w:tc>
        <w:tc>
          <w:tcPr>
            <w:tcW w:w="2437" w:type="dxa"/>
            <w:tcBorders>
              <w:top w:val="nil"/>
              <w:left w:val="nil"/>
              <w:bottom w:val="single" w:sz="4" w:space="0" w:color="auto"/>
              <w:right w:val="single" w:sz="4" w:space="0" w:color="auto"/>
            </w:tcBorders>
            <w:shd w:val="clear" w:color="auto" w:fill="auto"/>
            <w:noWrap/>
            <w:vAlign w:val="bottom"/>
          </w:tcPr>
          <w:p w14:paraId="6F72B078" w14:textId="7962050B" w:rsidR="00854BDE" w:rsidRPr="006F7F68" w:rsidRDefault="006C3AF6" w:rsidP="00854BDE">
            <w:pPr>
              <w:tabs>
                <w:tab w:val="clear" w:pos="0"/>
                <w:tab w:val="clear" w:pos="567"/>
                <w:tab w:val="clear" w:pos="8902"/>
              </w:tabs>
              <w:spacing w:after="0"/>
              <w:jc w:val="left"/>
              <w:rPr>
                <w:rFonts w:ascii="Calibri" w:hAnsi="Calibri" w:cs="Calibri"/>
                <w:color w:val="000000"/>
                <w:sz w:val="16"/>
                <w:szCs w:val="16"/>
                <w:lang w:val="en-US"/>
              </w:rPr>
            </w:pPr>
            <w:r>
              <w:rPr>
                <w:rFonts w:ascii="Calibri" w:hAnsi="Calibri" w:cs="Calibri"/>
                <w:color w:val="000000"/>
                <w:sz w:val="16"/>
                <w:szCs w:val="16"/>
                <w:lang w:val="en-US"/>
              </w:rPr>
              <w:t>Audit Log Table</w:t>
            </w:r>
          </w:p>
        </w:tc>
        <w:tc>
          <w:tcPr>
            <w:tcW w:w="1106" w:type="dxa"/>
            <w:tcBorders>
              <w:top w:val="nil"/>
              <w:left w:val="nil"/>
              <w:bottom w:val="single" w:sz="4" w:space="0" w:color="auto"/>
              <w:right w:val="single" w:sz="4" w:space="0" w:color="auto"/>
            </w:tcBorders>
            <w:shd w:val="clear" w:color="auto" w:fill="auto"/>
            <w:noWrap/>
            <w:vAlign w:val="bottom"/>
          </w:tcPr>
          <w:p w14:paraId="1DE8DEE9" w14:textId="649B8D04" w:rsidR="00854BDE" w:rsidRPr="006F7F68" w:rsidRDefault="00854BDE" w:rsidP="00854BDE">
            <w:pPr>
              <w:tabs>
                <w:tab w:val="clear" w:pos="0"/>
                <w:tab w:val="clear" w:pos="567"/>
                <w:tab w:val="clear" w:pos="8902"/>
              </w:tabs>
              <w:spacing w:after="0"/>
              <w:jc w:val="left"/>
              <w:rPr>
                <w:rFonts w:ascii="Calibri" w:hAnsi="Calibri" w:cs="Calibri"/>
                <w:color w:val="000000"/>
                <w:sz w:val="16"/>
                <w:szCs w:val="16"/>
                <w:lang w:val="en-US"/>
              </w:rPr>
            </w:pPr>
          </w:p>
        </w:tc>
        <w:tc>
          <w:tcPr>
            <w:tcW w:w="3062" w:type="dxa"/>
            <w:tcBorders>
              <w:top w:val="nil"/>
              <w:left w:val="nil"/>
              <w:bottom w:val="single" w:sz="4" w:space="0" w:color="auto"/>
              <w:right w:val="single" w:sz="8" w:space="0" w:color="auto"/>
            </w:tcBorders>
            <w:shd w:val="clear" w:color="auto" w:fill="auto"/>
            <w:noWrap/>
            <w:vAlign w:val="bottom"/>
          </w:tcPr>
          <w:p w14:paraId="09BC591B" w14:textId="3B23B9CC" w:rsidR="00854BDE" w:rsidRPr="006F7F68" w:rsidRDefault="00854BDE" w:rsidP="00854BDE">
            <w:pPr>
              <w:tabs>
                <w:tab w:val="clear" w:pos="0"/>
                <w:tab w:val="clear" w:pos="567"/>
                <w:tab w:val="clear" w:pos="8902"/>
              </w:tabs>
              <w:spacing w:after="0"/>
              <w:jc w:val="left"/>
              <w:rPr>
                <w:rFonts w:ascii="Calibri" w:hAnsi="Calibri" w:cs="Calibri"/>
                <w:color w:val="000000"/>
                <w:sz w:val="16"/>
                <w:szCs w:val="16"/>
                <w:lang w:val="en-US"/>
              </w:rPr>
            </w:pPr>
          </w:p>
        </w:tc>
        <w:tc>
          <w:tcPr>
            <w:tcW w:w="2267" w:type="dxa"/>
            <w:tcBorders>
              <w:top w:val="nil"/>
              <w:left w:val="nil"/>
              <w:bottom w:val="single" w:sz="4" w:space="0" w:color="auto"/>
              <w:right w:val="single" w:sz="8" w:space="0" w:color="auto"/>
            </w:tcBorders>
            <w:vAlign w:val="bottom"/>
          </w:tcPr>
          <w:p w14:paraId="51F1357B" w14:textId="29D713EA" w:rsidR="00854BDE" w:rsidRPr="006F7F68" w:rsidRDefault="00854BDE" w:rsidP="00854BDE">
            <w:pPr>
              <w:tabs>
                <w:tab w:val="clear" w:pos="0"/>
                <w:tab w:val="clear" w:pos="567"/>
                <w:tab w:val="clear" w:pos="8902"/>
              </w:tabs>
              <w:spacing w:after="0"/>
              <w:jc w:val="left"/>
              <w:rPr>
                <w:rFonts w:ascii="Calibri" w:hAnsi="Calibri" w:cs="Calibri"/>
                <w:color w:val="000000"/>
                <w:sz w:val="16"/>
                <w:szCs w:val="16"/>
                <w:lang w:val="en-US"/>
              </w:rPr>
            </w:pPr>
          </w:p>
        </w:tc>
      </w:tr>
      <w:tr w:rsidR="00854BDE" w:rsidRPr="006F7F68" w14:paraId="4D5C0A85" w14:textId="2D9D80FB" w:rsidTr="006C3AF6">
        <w:trPr>
          <w:trHeight w:val="300"/>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415BD9A" w14:textId="77777777" w:rsidR="00854BDE" w:rsidRPr="006F7F68" w:rsidRDefault="00854BDE" w:rsidP="00854BDE">
            <w:pPr>
              <w:tabs>
                <w:tab w:val="clear" w:pos="0"/>
                <w:tab w:val="clear" w:pos="567"/>
                <w:tab w:val="clear" w:pos="8902"/>
              </w:tabs>
              <w:spacing w:after="0"/>
              <w:jc w:val="right"/>
              <w:rPr>
                <w:rFonts w:ascii="Calibri" w:hAnsi="Calibri" w:cs="Calibri"/>
                <w:color w:val="000000"/>
                <w:sz w:val="16"/>
                <w:szCs w:val="16"/>
                <w:lang w:val="en-US"/>
              </w:rPr>
            </w:pPr>
            <w:r w:rsidRPr="006F7F68">
              <w:rPr>
                <w:rFonts w:ascii="Calibri" w:hAnsi="Calibri" w:cs="Calibri"/>
                <w:color w:val="000000"/>
                <w:sz w:val="16"/>
                <w:szCs w:val="16"/>
                <w:lang w:val="en-US"/>
              </w:rPr>
              <w:t>4</w:t>
            </w:r>
          </w:p>
        </w:tc>
        <w:tc>
          <w:tcPr>
            <w:tcW w:w="2437" w:type="dxa"/>
            <w:tcBorders>
              <w:top w:val="nil"/>
              <w:left w:val="nil"/>
              <w:bottom w:val="single" w:sz="4" w:space="0" w:color="auto"/>
              <w:right w:val="single" w:sz="4" w:space="0" w:color="auto"/>
            </w:tcBorders>
            <w:shd w:val="clear" w:color="auto" w:fill="auto"/>
            <w:noWrap/>
            <w:vAlign w:val="bottom"/>
          </w:tcPr>
          <w:p w14:paraId="511780FB" w14:textId="44D19AEA" w:rsidR="00854BDE" w:rsidRPr="006F7F68" w:rsidRDefault="006C3AF6" w:rsidP="00854BDE">
            <w:pPr>
              <w:tabs>
                <w:tab w:val="clear" w:pos="0"/>
                <w:tab w:val="clear" w:pos="567"/>
                <w:tab w:val="clear" w:pos="8902"/>
              </w:tabs>
              <w:spacing w:after="0"/>
              <w:jc w:val="left"/>
              <w:rPr>
                <w:rFonts w:ascii="Calibri" w:hAnsi="Calibri" w:cs="Calibri"/>
                <w:color w:val="000000"/>
                <w:sz w:val="16"/>
                <w:szCs w:val="16"/>
                <w:lang w:val="en-US"/>
              </w:rPr>
            </w:pPr>
            <w:r>
              <w:rPr>
                <w:rFonts w:ascii="Calibri" w:hAnsi="Calibri" w:cs="Calibri"/>
                <w:color w:val="000000"/>
                <w:sz w:val="16"/>
                <w:szCs w:val="16"/>
                <w:lang w:val="en-US"/>
              </w:rPr>
              <w:t>Candidate_T_Current Run</w:t>
            </w:r>
          </w:p>
        </w:tc>
        <w:tc>
          <w:tcPr>
            <w:tcW w:w="1106" w:type="dxa"/>
            <w:tcBorders>
              <w:top w:val="nil"/>
              <w:left w:val="nil"/>
              <w:bottom w:val="single" w:sz="4" w:space="0" w:color="auto"/>
              <w:right w:val="single" w:sz="4" w:space="0" w:color="auto"/>
            </w:tcBorders>
            <w:shd w:val="clear" w:color="auto" w:fill="auto"/>
            <w:noWrap/>
            <w:vAlign w:val="bottom"/>
          </w:tcPr>
          <w:p w14:paraId="0DBBF454" w14:textId="28F8DB60" w:rsidR="00854BDE" w:rsidRPr="006F7F68" w:rsidRDefault="006C3AF6" w:rsidP="00854BDE">
            <w:pPr>
              <w:tabs>
                <w:tab w:val="clear" w:pos="0"/>
                <w:tab w:val="clear" w:pos="567"/>
                <w:tab w:val="clear" w:pos="8902"/>
              </w:tabs>
              <w:spacing w:after="0"/>
              <w:jc w:val="left"/>
              <w:rPr>
                <w:rFonts w:ascii="Calibri" w:hAnsi="Calibri" w:cs="Calibri"/>
                <w:color w:val="000000"/>
                <w:sz w:val="16"/>
                <w:szCs w:val="16"/>
                <w:lang w:val="en-US"/>
              </w:rPr>
            </w:pPr>
            <w:r>
              <w:rPr>
                <w:rFonts w:ascii="Calibri" w:hAnsi="Calibri" w:cs="Calibri"/>
                <w:color w:val="000000"/>
                <w:sz w:val="16"/>
                <w:szCs w:val="16"/>
                <w:lang w:val="en-US"/>
              </w:rPr>
              <w:t>Temporary</w:t>
            </w:r>
          </w:p>
        </w:tc>
        <w:tc>
          <w:tcPr>
            <w:tcW w:w="3062" w:type="dxa"/>
            <w:tcBorders>
              <w:top w:val="nil"/>
              <w:left w:val="nil"/>
              <w:bottom w:val="single" w:sz="4" w:space="0" w:color="auto"/>
              <w:right w:val="single" w:sz="8" w:space="0" w:color="auto"/>
            </w:tcBorders>
            <w:shd w:val="clear" w:color="auto" w:fill="auto"/>
            <w:noWrap/>
            <w:vAlign w:val="bottom"/>
          </w:tcPr>
          <w:p w14:paraId="7E98F781" w14:textId="01F2E26A" w:rsidR="00854BDE" w:rsidRPr="006F7F68" w:rsidRDefault="00854BDE" w:rsidP="00854BDE">
            <w:pPr>
              <w:tabs>
                <w:tab w:val="clear" w:pos="0"/>
                <w:tab w:val="clear" w:pos="567"/>
                <w:tab w:val="clear" w:pos="8902"/>
              </w:tabs>
              <w:spacing w:after="0"/>
              <w:jc w:val="left"/>
              <w:rPr>
                <w:rFonts w:ascii="Calibri" w:hAnsi="Calibri" w:cs="Calibri"/>
                <w:color w:val="000000"/>
                <w:sz w:val="16"/>
                <w:szCs w:val="16"/>
                <w:lang w:val="en-US"/>
              </w:rPr>
            </w:pPr>
          </w:p>
        </w:tc>
        <w:tc>
          <w:tcPr>
            <w:tcW w:w="2267" w:type="dxa"/>
            <w:tcBorders>
              <w:top w:val="nil"/>
              <w:left w:val="nil"/>
              <w:bottom w:val="single" w:sz="4" w:space="0" w:color="auto"/>
              <w:right w:val="single" w:sz="8" w:space="0" w:color="auto"/>
            </w:tcBorders>
            <w:vAlign w:val="bottom"/>
          </w:tcPr>
          <w:p w14:paraId="0E69FA19" w14:textId="78FC4BBF" w:rsidR="00854BDE" w:rsidRPr="006F7F68" w:rsidRDefault="00854BDE" w:rsidP="00854BDE">
            <w:pPr>
              <w:tabs>
                <w:tab w:val="clear" w:pos="0"/>
                <w:tab w:val="clear" w:pos="567"/>
                <w:tab w:val="clear" w:pos="8902"/>
              </w:tabs>
              <w:spacing w:after="0"/>
              <w:jc w:val="left"/>
              <w:rPr>
                <w:rFonts w:ascii="Calibri" w:hAnsi="Calibri" w:cs="Calibri"/>
                <w:color w:val="000000"/>
                <w:sz w:val="16"/>
                <w:szCs w:val="16"/>
                <w:lang w:val="en-US"/>
              </w:rPr>
            </w:pPr>
          </w:p>
        </w:tc>
      </w:tr>
      <w:tr w:rsidR="00854BDE" w:rsidRPr="006F7F68" w14:paraId="6D05B0E7" w14:textId="12AC4D8D" w:rsidTr="000E43AC">
        <w:trPr>
          <w:trHeight w:val="300"/>
        </w:trPr>
        <w:tc>
          <w:tcPr>
            <w:tcW w:w="480" w:type="dxa"/>
            <w:tcBorders>
              <w:top w:val="nil"/>
              <w:left w:val="single" w:sz="8" w:space="0" w:color="auto"/>
              <w:bottom w:val="single" w:sz="4" w:space="0" w:color="auto"/>
              <w:right w:val="single" w:sz="4" w:space="0" w:color="auto"/>
            </w:tcBorders>
            <w:shd w:val="clear" w:color="auto" w:fill="auto"/>
            <w:noWrap/>
            <w:vAlign w:val="bottom"/>
          </w:tcPr>
          <w:p w14:paraId="5F0C777E" w14:textId="6C62CCF3" w:rsidR="00854BDE" w:rsidRPr="006F7F68" w:rsidRDefault="002C4DE0" w:rsidP="00854BDE">
            <w:pPr>
              <w:tabs>
                <w:tab w:val="clear" w:pos="0"/>
                <w:tab w:val="clear" w:pos="567"/>
                <w:tab w:val="clear" w:pos="8902"/>
              </w:tabs>
              <w:spacing w:after="0"/>
              <w:jc w:val="right"/>
              <w:rPr>
                <w:rFonts w:ascii="Calibri" w:hAnsi="Calibri" w:cs="Calibri"/>
                <w:color w:val="000000"/>
                <w:sz w:val="16"/>
                <w:szCs w:val="16"/>
                <w:lang w:val="en-US"/>
              </w:rPr>
            </w:pPr>
            <w:r>
              <w:rPr>
                <w:rFonts w:ascii="Calibri" w:hAnsi="Calibri" w:cs="Calibri"/>
                <w:color w:val="000000"/>
                <w:sz w:val="16"/>
                <w:szCs w:val="16"/>
                <w:lang w:val="en-US"/>
              </w:rPr>
              <w:t>5</w:t>
            </w:r>
          </w:p>
        </w:tc>
        <w:tc>
          <w:tcPr>
            <w:tcW w:w="2437" w:type="dxa"/>
            <w:tcBorders>
              <w:top w:val="nil"/>
              <w:left w:val="nil"/>
              <w:bottom w:val="single" w:sz="4" w:space="0" w:color="auto"/>
              <w:right w:val="single" w:sz="4" w:space="0" w:color="auto"/>
            </w:tcBorders>
            <w:shd w:val="clear" w:color="auto" w:fill="auto"/>
            <w:noWrap/>
            <w:vAlign w:val="bottom"/>
          </w:tcPr>
          <w:p w14:paraId="7C50FB2E" w14:textId="7FC3AEBB" w:rsidR="00854BDE" w:rsidRPr="006F7F68" w:rsidRDefault="006C3AF6" w:rsidP="00854BDE">
            <w:pPr>
              <w:tabs>
                <w:tab w:val="clear" w:pos="0"/>
                <w:tab w:val="clear" w:pos="567"/>
                <w:tab w:val="clear" w:pos="8902"/>
              </w:tabs>
              <w:spacing w:after="0"/>
              <w:jc w:val="left"/>
              <w:rPr>
                <w:rFonts w:ascii="Calibri" w:hAnsi="Calibri" w:cs="Calibri"/>
                <w:color w:val="000000"/>
                <w:sz w:val="16"/>
                <w:szCs w:val="16"/>
                <w:lang w:val="en-US"/>
              </w:rPr>
            </w:pPr>
            <w:r>
              <w:rPr>
                <w:rFonts w:ascii="Calibri" w:hAnsi="Calibri" w:cs="Calibri"/>
                <w:color w:val="000000"/>
                <w:sz w:val="16"/>
                <w:szCs w:val="16"/>
                <w:lang w:val="en-US"/>
              </w:rPr>
              <w:t>Requirement T Current Run</w:t>
            </w:r>
          </w:p>
        </w:tc>
        <w:tc>
          <w:tcPr>
            <w:tcW w:w="1106" w:type="dxa"/>
            <w:tcBorders>
              <w:top w:val="nil"/>
              <w:left w:val="nil"/>
              <w:bottom w:val="single" w:sz="4" w:space="0" w:color="auto"/>
              <w:right w:val="single" w:sz="4" w:space="0" w:color="auto"/>
            </w:tcBorders>
            <w:shd w:val="clear" w:color="auto" w:fill="auto"/>
            <w:noWrap/>
            <w:vAlign w:val="bottom"/>
          </w:tcPr>
          <w:p w14:paraId="49C10ED1" w14:textId="41A1CF0E" w:rsidR="00854BDE" w:rsidRPr="006F7F68" w:rsidRDefault="006C3AF6" w:rsidP="00854BDE">
            <w:pPr>
              <w:tabs>
                <w:tab w:val="clear" w:pos="0"/>
                <w:tab w:val="clear" w:pos="567"/>
                <w:tab w:val="clear" w:pos="8902"/>
              </w:tabs>
              <w:spacing w:after="0"/>
              <w:jc w:val="left"/>
              <w:rPr>
                <w:rFonts w:ascii="Calibri" w:hAnsi="Calibri" w:cs="Calibri"/>
                <w:color w:val="000000"/>
                <w:sz w:val="16"/>
                <w:szCs w:val="16"/>
                <w:lang w:val="en-US"/>
              </w:rPr>
            </w:pPr>
            <w:r>
              <w:rPr>
                <w:rFonts w:ascii="Calibri" w:hAnsi="Calibri" w:cs="Calibri"/>
                <w:color w:val="000000"/>
                <w:sz w:val="16"/>
                <w:szCs w:val="16"/>
                <w:lang w:val="en-US"/>
              </w:rPr>
              <w:t>Temporary</w:t>
            </w:r>
          </w:p>
        </w:tc>
        <w:tc>
          <w:tcPr>
            <w:tcW w:w="3062" w:type="dxa"/>
            <w:tcBorders>
              <w:top w:val="nil"/>
              <w:left w:val="nil"/>
              <w:bottom w:val="single" w:sz="4" w:space="0" w:color="auto"/>
              <w:right w:val="single" w:sz="8" w:space="0" w:color="auto"/>
            </w:tcBorders>
            <w:shd w:val="clear" w:color="auto" w:fill="auto"/>
            <w:noWrap/>
            <w:vAlign w:val="bottom"/>
          </w:tcPr>
          <w:p w14:paraId="0E62528D" w14:textId="11A0C980" w:rsidR="00854BDE" w:rsidRPr="006F7F68" w:rsidRDefault="00854BDE" w:rsidP="00854BDE">
            <w:pPr>
              <w:tabs>
                <w:tab w:val="clear" w:pos="0"/>
                <w:tab w:val="clear" w:pos="567"/>
                <w:tab w:val="clear" w:pos="8902"/>
              </w:tabs>
              <w:spacing w:after="0"/>
              <w:jc w:val="left"/>
              <w:rPr>
                <w:rFonts w:ascii="Calibri" w:hAnsi="Calibri" w:cs="Calibri"/>
                <w:color w:val="000000"/>
                <w:sz w:val="16"/>
                <w:szCs w:val="16"/>
                <w:lang w:val="en-US"/>
              </w:rPr>
            </w:pPr>
          </w:p>
        </w:tc>
        <w:tc>
          <w:tcPr>
            <w:tcW w:w="2267" w:type="dxa"/>
            <w:tcBorders>
              <w:top w:val="nil"/>
              <w:left w:val="nil"/>
              <w:bottom w:val="single" w:sz="4" w:space="0" w:color="auto"/>
              <w:right w:val="single" w:sz="8" w:space="0" w:color="auto"/>
            </w:tcBorders>
            <w:vAlign w:val="bottom"/>
          </w:tcPr>
          <w:p w14:paraId="7727E419" w14:textId="2D0771AD" w:rsidR="00854BDE" w:rsidRPr="006F7F68" w:rsidRDefault="00854BDE" w:rsidP="00854BDE">
            <w:pPr>
              <w:tabs>
                <w:tab w:val="clear" w:pos="0"/>
                <w:tab w:val="clear" w:pos="567"/>
                <w:tab w:val="clear" w:pos="8902"/>
              </w:tabs>
              <w:spacing w:after="0"/>
              <w:jc w:val="left"/>
              <w:rPr>
                <w:rFonts w:ascii="Calibri" w:hAnsi="Calibri" w:cs="Calibri"/>
                <w:color w:val="000000"/>
                <w:sz w:val="16"/>
                <w:szCs w:val="16"/>
                <w:lang w:val="en-US"/>
              </w:rPr>
            </w:pPr>
          </w:p>
        </w:tc>
      </w:tr>
    </w:tbl>
    <w:p w14:paraId="111586B7" w14:textId="77777777" w:rsidR="00832EFF" w:rsidRPr="006F7F68" w:rsidRDefault="00832EFF" w:rsidP="00832EFF">
      <w:pPr>
        <w:pStyle w:val="Brdtekst1"/>
        <w:rPr>
          <w:rFonts w:ascii="Calibri" w:hAnsi="Calibri" w:cs="Calibri"/>
          <w:lang w:val="en-US" w:eastAsia="en-US"/>
        </w:rPr>
      </w:pPr>
    </w:p>
    <w:p w14:paraId="0A71FD27" w14:textId="7127E561" w:rsidR="004A2314" w:rsidRDefault="004A2314" w:rsidP="004B653A">
      <w:pPr>
        <w:pStyle w:val="Ov2nr"/>
        <w:ind w:left="709" w:hanging="709"/>
        <w:rPr>
          <w:rFonts w:ascii="Calibri" w:hAnsi="Calibri" w:cs="Calibri"/>
          <w:color w:val="auto"/>
          <w:lang w:val="en-US"/>
        </w:rPr>
      </w:pPr>
      <w:bookmarkStart w:id="40" w:name="_Toc37261977"/>
      <w:r>
        <w:rPr>
          <w:rFonts w:ascii="Calibri" w:hAnsi="Calibri" w:cs="Calibri"/>
          <w:color w:val="auto"/>
          <w:lang w:val="en-US"/>
        </w:rPr>
        <w:t>Folder Structure</w:t>
      </w:r>
      <w:bookmarkEnd w:id="40"/>
    </w:p>
    <w:p w14:paraId="22979D98" w14:textId="77777777" w:rsidR="007921C9" w:rsidRPr="007921C9" w:rsidRDefault="007921C9" w:rsidP="007921C9">
      <w:pPr>
        <w:pStyle w:val="Brdtekst1"/>
        <w:rPr>
          <w:lang w:val="en-US" w:eastAsia="en-US"/>
        </w:rPr>
      </w:pPr>
    </w:p>
    <w:p w14:paraId="1F4CE4D6" w14:textId="2D85A4AA" w:rsidR="00285D7A" w:rsidRPr="00285D7A" w:rsidRDefault="007921C9" w:rsidP="00285D7A">
      <w:pPr>
        <w:pStyle w:val="Brdtekst1"/>
        <w:rPr>
          <w:lang w:val="en-US" w:eastAsia="en-US"/>
        </w:rPr>
      </w:pPr>
      <w:r>
        <w:rPr>
          <w:lang w:val="en-US" w:eastAsia="en-US"/>
        </w:rPr>
        <w:tab/>
      </w:r>
      <w:r w:rsidR="00285D7A">
        <w:rPr>
          <w:lang w:val="en-US" w:eastAsia="en-US"/>
        </w:rPr>
        <w:t xml:space="preserve">               </w:t>
      </w:r>
      <w:r>
        <w:rPr>
          <w:lang w:val="en-US" w:eastAsia="en-US"/>
        </w:rPr>
        <w:object w:dxaOrig="1536" w:dyaOrig="998" w14:anchorId="0DCC4962">
          <v:shape id="_x0000_i1028" type="#_x0000_t75" style="width:76.2pt;height:50.25pt" o:ole="">
            <v:imagedata r:id="rId80" o:title=""/>
          </v:shape>
          <o:OLEObject Type="Embed" ProgID="Package" ShapeID="_x0000_i1028" DrawAspect="Icon" ObjectID="_1650739313" r:id="rId81"/>
        </w:object>
      </w:r>
    </w:p>
    <w:p w14:paraId="2A2F4E21" w14:textId="650BA2D0" w:rsidR="004B653A" w:rsidRPr="006F7F68" w:rsidRDefault="004B653A" w:rsidP="004B653A">
      <w:pPr>
        <w:pStyle w:val="Ov2nr"/>
        <w:ind w:left="709" w:hanging="709"/>
        <w:rPr>
          <w:rFonts w:ascii="Calibri" w:hAnsi="Calibri" w:cs="Calibri"/>
          <w:color w:val="auto"/>
          <w:lang w:val="en-US"/>
        </w:rPr>
      </w:pPr>
      <w:bookmarkStart w:id="41" w:name="_Toc37261978"/>
      <w:r w:rsidRPr="006F7F68">
        <w:rPr>
          <w:rFonts w:ascii="Calibri" w:hAnsi="Calibri" w:cs="Calibri"/>
          <w:color w:val="auto"/>
          <w:lang w:val="en-US"/>
        </w:rPr>
        <w:lastRenderedPageBreak/>
        <w:t>Exceptions</w:t>
      </w:r>
      <w:bookmarkEnd w:id="36"/>
      <w:bookmarkEnd w:id="41"/>
    </w:p>
    <w:p w14:paraId="6316A25C" w14:textId="6DCCC7AE" w:rsidR="00F249B8" w:rsidRPr="006F7F68" w:rsidRDefault="00217F4D" w:rsidP="00F249B8">
      <w:pPr>
        <w:pStyle w:val="Brdtekst1"/>
        <w:rPr>
          <w:rFonts w:ascii="Calibri" w:hAnsi="Calibri" w:cs="Calibri"/>
          <w:lang w:val="en-US" w:eastAsia="en-US"/>
        </w:rPr>
      </w:pPr>
      <w:r w:rsidRPr="006F7F68">
        <w:rPr>
          <w:rFonts w:ascii="Calibri" w:hAnsi="Calibri" w:cs="Calibri"/>
          <w:lang w:val="en-US" w:eastAsia="en-US"/>
        </w:rPr>
        <w:t>All exception will be flagged with appropriate description in Logs file. There will also be an email triggered for the exception. Operation team needs to manually process the exception cases.</w:t>
      </w:r>
    </w:p>
    <w:tbl>
      <w:tblPr>
        <w:tblStyle w:val="TableGrid"/>
        <w:tblW w:w="0" w:type="auto"/>
        <w:tblLook w:val="04A0" w:firstRow="1" w:lastRow="0" w:firstColumn="1" w:lastColumn="0" w:noHBand="0" w:noVBand="1"/>
      </w:tblPr>
      <w:tblGrid>
        <w:gridCol w:w="895"/>
        <w:gridCol w:w="3150"/>
        <w:gridCol w:w="4971"/>
      </w:tblGrid>
      <w:tr w:rsidR="00804EED" w:rsidRPr="006F7F68" w14:paraId="2C355E0E" w14:textId="77777777" w:rsidTr="00217F4D">
        <w:tc>
          <w:tcPr>
            <w:tcW w:w="895" w:type="dxa"/>
            <w:shd w:val="clear" w:color="auto" w:fill="FFE600"/>
          </w:tcPr>
          <w:p w14:paraId="4508CFE3" w14:textId="5370025B" w:rsidR="00804EED" w:rsidRPr="006F7F68" w:rsidRDefault="00804EED" w:rsidP="00F249B8">
            <w:pPr>
              <w:tabs>
                <w:tab w:val="clear" w:pos="0"/>
                <w:tab w:val="clear" w:pos="567"/>
                <w:tab w:val="clear" w:pos="8902"/>
              </w:tabs>
              <w:spacing w:after="0"/>
              <w:ind w:left="38"/>
              <w:jc w:val="left"/>
              <w:rPr>
                <w:rFonts w:ascii="Calibri" w:eastAsiaTheme="minorEastAsia" w:hAnsi="Calibri" w:cs="Calibri"/>
                <w:b/>
                <w:bCs/>
                <w:sz w:val="22"/>
                <w:szCs w:val="22"/>
                <w:lang w:val="en-GB" w:eastAsia="ja-JP"/>
              </w:rPr>
            </w:pPr>
            <w:r w:rsidRPr="006F7F68">
              <w:rPr>
                <w:rFonts w:ascii="Calibri" w:eastAsiaTheme="minorEastAsia" w:hAnsi="Calibri" w:cs="Calibri"/>
                <w:b/>
                <w:bCs/>
                <w:sz w:val="22"/>
                <w:szCs w:val="22"/>
                <w:lang w:val="en-GB" w:eastAsia="ja-JP"/>
              </w:rPr>
              <w:t>Sl No</w:t>
            </w:r>
          </w:p>
        </w:tc>
        <w:tc>
          <w:tcPr>
            <w:tcW w:w="3150" w:type="dxa"/>
            <w:shd w:val="clear" w:color="auto" w:fill="FFE600"/>
          </w:tcPr>
          <w:p w14:paraId="001BB017" w14:textId="4C78E5D5" w:rsidR="00804EED" w:rsidRPr="006F7F68" w:rsidRDefault="00804EED" w:rsidP="00F249B8">
            <w:pPr>
              <w:tabs>
                <w:tab w:val="clear" w:pos="0"/>
                <w:tab w:val="clear" w:pos="567"/>
                <w:tab w:val="clear" w:pos="8902"/>
              </w:tabs>
              <w:spacing w:after="0"/>
              <w:ind w:left="38"/>
              <w:jc w:val="left"/>
              <w:rPr>
                <w:rFonts w:ascii="Calibri" w:eastAsiaTheme="minorEastAsia" w:hAnsi="Calibri" w:cs="Calibri"/>
                <w:b/>
                <w:bCs/>
                <w:sz w:val="22"/>
                <w:szCs w:val="22"/>
                <w:lang w:val="en-GB" w:eastAsia="ja-JP"/>
              </w:rPr>
            </w:pPr>
            <w:r w:rsidRPr="006F7F68">
              <w:rPr>
                <w:rFonts w:ascii="Calibri" w:eastAsiaTheme="minorEastAsia" w:hAnsi="Calibri" w:cs="Calibri"/>
                <w:b/>
                <w:bCs/>
                <w:sz w:val="22"/>
                <w:szCs w:val="22"/>
                <w:lang w:val="en-GB" w:eastAsia="ja-JP"/>
              </w:rPr>
              <w:t>Exception Scenario</w:t>
            </w:r>
          </w:p>
        </w:tc>
        <w:tc>
          <w:tcPr>
            <w:tcW w:w="4971" w:type="dxa"/>
            <w:shd w:val="clear" w:color="auto" w:fill="FFE600"/>
          </w:tcPr>
          <w:p w14:paraId="413F15D5" w14:textId="7BC83D6A" w:rsidR="00804EED" w:rsidRPr="006F7F68" w:rsidRDefault="00804EED" w:rsidP="00F249B8">
            <w:pPr>
              <w:tabs>
                <w:tab w:val="clear" w:pos="0"/>
                <w:tab w:val="clear" w:pos="567"/>
                <w:tab w:val="clear" w:pos="8902"/>
              </w:tabs>
              <w:spacing w:after="0"/>
              <w:ind w:left="38"/>
              <w:jc w:val="left"/>
              <w:rPr>
                <w:rFonts w:ascii="Calibri" w:eastAsiaTheme="minorEastAsia" w:hAnsi="Calibri" w:cs="Calibri"/>
                <w:b/>
                <w:bCs/>
                <w:sz w:val="22"/>
                <w:szCs w:val="22"/>
                <w:lang w:val="en-GB" w:eastAsia="ja-JP"/>
              </w:rPr>
            </w:pPr>
            <w:r w:rsidRPr="006F7F68">
              <w:rPr>
                <w:rFonts w:ascii="Calibri" w:eastAsiaTheme="minorEastAsia" w:hAnsi="Calibri" w:cs="Calibri"/>
                <w:b/>
                <w:bCs/>
                <w:sz w:val="22"/>
                <w:szCs w:val="22"/>
                <w:lang w:val="en-GB" w:eastAsia="ja-JP"/>
              </w:rPr>
              <w:t>Recovery &amp; Alert Mechanism</w:t>
            </w:r>
          </w:p>
        </w:tc>
      </w:tr>
      <w:tr w:rsidR="00804EED" w:rsidRPr="006F7F68" w14:paraId="188D3F9A" w14:textId="77777777" w:rsidTr="00F249B8">
        <w:tc>
          <w:tcPr>
            <w:tcW w:w="895" w:type="dxa"/>
          </w:tcPr>
          <w:p w14:paraId="160FEC2A" w14:textId="79343C91" w:rsidR="00804EED" w:rsidRPr="006F7F68" w:rsidRDefault="00804EED" w:rsidP="00503516">
            <w:pPr>
              <w:pStyle w:val="Brdtekst1"/>
              <w:rPr>
                <w:rFonts w:ascii="Calibri" w:hAnsi="Calibri" w:cs="Calibri"/>
                <w:lang w:val="en-US" w:eastAsia="en-US"/>
              </w:rPr>
            </w:pPr>
            <w:r w:rsidRPr="006F7F68">
              <w:rPr>
                <w:rFonts w:ascii="Calibri" w:hAnsi="Calibri" w:cs="Calibri"/>
                <w:lang w:val="en-US" w:eastAsia="en-US"/>
              </w:rPr>
              <w:t>1</w:t>
            </w:r>
          </w:p>
        </w:tc>
        <w:tc>
          <w:tcPr>
            <w:tcW w:w="3150" w:type="dxa"/>
          </w:tcPr>
          <w:p w14:paraId="16660080" w14:textId="20A718D3" w:rsidR="00804EED" w:rsidRPr="006F7F68" w:rsidRDefault="007F443D" w:rsidP="00503516">
            <w:pPr>
              <w:pStyle w:val="Brdtekst1"/>
              <w:rPr>
                <w:rFonts w:ascii="Calibri" w:hAnsi="Calibri" w:cs="Calibri"/>
                <w:lang w:val="en-US" w:eastAsia="en-US"/>
              </w:rPr>
            </w:pPr>
            <w:r>
              <w:rPr>
                <w:rFonts w:ascii="Calibri" w:hAnsi="Calibri" w:cs="Calibri"/>
                <w:lang w:val="en-US" w:eastAsia="en-US"/>
              </w:rPr>
              <w:t>Credentials are expired for Naukri/IIM Jobs Portal</w:t>
            </w:r>
          </w:p>
        </w:tc>
        <w:tc>
          <w:tcPr>
            <w:tcW w:w="4971" w:type="dxa"/>
          </w:tcPr>
          <w:p w14:paraId="622DF7EE" w14:textId="4F9E9A7F" w:rsidR="00804EED" w:rsidRPr="006F7F68" w:rsidRDefault="007F443D" w:rsidP="00503516">
            <w:pPr>
              <w:pStyle w:val="Brdtekst1"/>
              <w:rPr>
                <w:rFonts w:ascii="Calibri" w:hAnsi="Calibri" w:cs="Calibri"/>
                <w:lang w:val="en-US" w:eastAsia="en-US"/>
              </w:rPr>
            </w:pPr>
            <w:r>
              <w:rPr>
                <w:rFonts w:ascii="Calibri" w:hAnsi="Calibri" w:cs="Calibri"/>
                <w:lang w:val="en-US" w:eastAsia="en-US"/>
              </w:rPr>
              <w:t>Bot will mark it as Technical Exception and send an email to Business and Support team</w:t>
            </w:r>
          </w:p>
        </w:tc>
      </w:tr>
      <w:tr w:rsidR="00804EED" w:rsidRPr="006F7F68" w14:paraId="000BE0FF" w14:textId="77777777" w:rsidTr="00F249B8">
        <w:tc>
          <w:tcPr>
            <w:tcW w:w="895" w:type="dxa"/>
          </w:tcPr>
          <w:p w14:paraId="6E176695" w14:textId="6404859A" w:rsidR="00804EED" w:rsidRPr="006F7F68" w:rsidRDefault="00804EED" w:rsidP="00503516">
            <w:pPr>
              <w:pStyle w:val="Brdtekst1"/>
              <w:rPr>
                <w:rFonts w:ascii="Calibri" w:hAnsi="Calibri" w:cs="Calibri"/>
                <w:lang w:val="en-US" w:eastAsia="en-US"/>
              </w:rPr>
            </w:pPr>
            <w:r w:rsidRPr="006F7F68">
              <w:rPr>
                <w:rFonts w:ascii="Calibri" w:hAnsi="Calibri" w:cs="Calibri"/>
                <w:lang w:val="en-US" w:eastAsia="en-US"/>
              </w:rPr>
              <w:t>2</w:t>
            </w:r>
          </w:p>
        </w:tc>
        <w:tc>
          <w:tcPr>
            <w:tcW w:w="3150" w:type="dxa"/>
          </w:tcPr>
          <w:p w14:paraId="7DCDBE20" w14:textId="723C3151" w:rsidR="00804EED" w:rsidRPr="006F7F68" w:rsidRDefault="007F443D" w:rsidP="00503516">
            <w:pPr>
              <w:pStyle w:val="Brdtekst1"/>
              <w:rPr>
                <w:rFonts w:ascii="Calibri" w:hAnsi="Calibri" w:cs="Calibri"/>
                <w:lang w:val="en-US" w:eastAsia="en-US"/>
              </w:rPr>
            </w:pPr>
            <w:r>
              <w:rPr>
                <w:rFonts w:ascii="Calibri" w:hAnsi="Calibri" w:cs="Calibri"/>
                <w:lang w:val="en-US" w:eastAsia="en-US"/>
              </w:rPr>
              <w:t>Relevant resumes are not available on the Portal</w:t>
            </w:r>
          </w:p>
        </w:tc>
        <w:tc>
          <w:tcPr>
            <w:tcW w:w="4971" w:type="dxa"/>
          </w:tcPr>
          <w:p w14:paraId="5903C0E4" w14:textId="7563597F" w:rsidR="00804EED" w:rsidRPr="006F7F68" w:rsidRDefault="007F443D" w:rsidP="00503516">
            <w:pPr>
              <w:pStyle w:val="Brdtekst1"/>
              <w:rPr>
                <w:rFonts w:ascii="Calibri" w:hAnsi="Calibri" w:cs="Calibri"/>
                <w:lang w:val="en-US" w:eastAsia="en-US"/>
              </w:rPr>
            </w:pPr>
            <w:r>
              <w:rPr>
                <w:rFonts w:ascii="Calibri" w:hAnsi="Calibri" w:cs="Calibri"/>
                <w:lang w:val="en-US" w:eastAsia="en-US"/>
              </w:rPr>
              <w:t xml:space="preserve">Bot will mark it as Business Exception and send an email at the end of full execution. </w:t>
            </w:r>
          </w:p>
        </w:tc>
      </w:tr>
    </w:tbl>
    <w:p w14:paraId="4C8ABD8F" w14:textId="0DFFA97F" w:rsidR="0044210A" w:rsidRPr="006F7F68" w:rsidRDefault="007F5760" w:rsidP="00503516">
      <w:pPr>
        <w:pStyle w:val="Brdtekst1"/>
        <w:rPr>
          <w:rFonts w:ascii="Calibri" w:hAnsi="Calibri" w:cs="Calibri"/>
          <w:lang w:val="en-US" w:eastAsia="en-US"/>
        </w:rPr>
      </w:pPr>
      <w:r>
        <w:rPr>
          <w:rFonts w:ascii="Calibri" w:hAnsi="Calibri" w:cs="Calibri"/>
          <w:lang w:val="en-US" w:eastAsia="en-US"/>
        </w:rPr>
        <w:t>Note:</w:t>
      </w:r>
      <w:r w:rsidR="007F443D">
        <w:rPr>
          <w:rFonts w:ascii="Calibri" w:hAnsi="Calibri" w:cs="Calibri"/>
          <w:lang w:val="en-US" w:eastAsia="en-US"/>
        </w:rPr>
        <w:t xml:space="preserve"> All the errors will be highlighted at the end of execution in status email.</w:t>
      </w:r>
    </w:p>
    <w:p w14:paraId="19CC8969" w14:textId="77777777" w:rsidR="0044210A" w:rsidRPr="006F7F68" w:rsidRDefault="0044210A" w:rsidP="00503516">
      <w:pPr>
        <w:pStyle w:val="Brdtekst1"/>
        <w:rPr>
          <w:rFonts w:ascii="Calibri" w:hAnsi="Calibri" w:cs="Calibri"/>
          <w:lang w:val="en-US" w:eastAsia="en-US"/>
        </w:rPr>
      </w:pPr>
    </w:p>
    <w:p w14:paraId="4065A020" w14:textId="1F4280FE" w:rsidR="00503516" w:rsidRPr="006F7F68" w:rsidRDefault="00503516" w:rsidP="004B653A">
      <w:pPr>
        <w:pStyle w:val="Ov2nr"/>
        <w:ind w:left="709" w:hanging="709"/>
        <w:rPr>
          <w:rFonts w:ascii="Calibri" w:hAnsi="Calibri" w:cs="Calibri"/>
          <w:lang w:val="en-US"/>
        </w:rPr>
      </w:pPr>
      <w:bookmarkStart w:id="42" w:name="_Toc37261979"/>
      <w:r w:rsidRPr="006F7F68">
        <w:rPr>
          <w:rFonts w:ascii="Calibri" w:hAnsi="Calibri" w:cs="Calibri"/>
          <w:lang w:val="en-US"/>
        </w:rPr>
        <w:t>Audit Trail</w:t>
      </w:r>
      <w:bookmarkEnd w:id="42"/>
    </w:p>
    <w:p w14:paraId="1B17E285" w14:textId="49720FA7" w:rsidR="00217F4D" w:rsidRPr="006F7F68" w:rsidRDefault="00964695" w:rsidP="00217F4D">
      <w:pPr>
        <w:pStyle w:val="Brdtekst1"/>
        <w:rPr>
          <w:rFonts w:ascii="Calibri" w:hAnsi="Calibri" w:cs="Calibri"/>
          <w:lang w:val="en-US" w:eastAsia="en-US"/>
        </w:rPr>
      </w:pPr>
      <w:r w:rsidRPr="006F7F68">
        <w:rPr>
          <w:rFonts w:ascii="Calibri" w:hAnsi="Calibri" w:cs="Calibri"/>
          <w:lang w:val="en-US" w:eastAsia="en-US"/>
        </w:rPr>
        <w:t>Automation solution will capture and store basic audit trail related information of each case, which will be used as Transaction log to identify the status of each stage and each case. It will be stored in database and user would have option to access it with the help of text log file.</w:t>
      </w:r>
    </w:p>
    <w:tbl>
      <w:tblPr>
        <w:tblStyle w:val="TableGrid"/>
        <w:tblW w:w="0" w:type="auto"/>
        <w:tblLook w:val="04A0" w:firstRow="1" w:lastRow="0" w:firstColumn="1" w:lastColumn="0" w:noHBand="0" w:noVBand="1"/>
      </w:tblPr>
      <w:tblGrid>
        <w:gridCol w:w="4508"/>
        <w:gridCol w:w="4508"/>
      </w:tblGrid>
      <w:tr w:rsidR="00964695" w:rsidRPr="006F7F68" w14:paraId="6C4188C2" w14:textId="77777777" w:rsidTr="007C430C">
        <w:tc>
          <w:tcPr>
            <w:tcW w:w="4508" w:type="dxa"/>
            <w:shd w:val="clear" w:color="auto" w:fill="FFE600"/>
          </w:tcPr>
          <w:p w14:paraId="4A38F76E" w14:textId="4128A29D" w:rsidR="00964695" w:rsidRPr="006F7F68" w:rsidRDefault="00964695" w:rsidP="007C430C">
            <w:pPr>
              <w:tabs>
                <w:tab w:val="clear" w:pos="0"/>
                <w:tab w:val="clear" w:pos="567"/>
                <w:tab w:val="clear" w:pos="8902"/>
              </w:tabs>
              <w:spacing w:after="0"/>
              <w:ind w:left="38"/>
              <w:jc w:val="left"/>
              <w:rPr>
                <w:rFonts w:ascii="Calibri" w:eastAsiaTheme="minorEastAsia" w:hAnsi="Calibri" w:cs="Calibri"/>
                <w:b/>
                <w:bCs/>
                <w:sz w:val="22"/>
                <w:szCs w:val="22"/>
                <w:lang w:val="en-GB" w:eastAsia="ja-JP"/>
              </w:rPr>
            </w:pPr>
            <w:r w:rsidRPr="006F7F68">
              <w:rPr>
                <w:rFonts w:ascii="Calibri" w:eastAsiaTheme="minorEastAsia" w:hAnsi="Calibri" w:cs="Calibri"/>
                <w:b/>
                <w:bCs/>
                <w:sz w:val="22"/>
                <w:szCs w:val="22"/>
                <w:lang w:val="en-GB" w:eastAsia="ja-JP"/>
              </w:rPr>
              <w:t>Field</w:t>
            </w:r>
          </w:p>
        </w:tc>
        <w:tc>
          <w:tcPr>
            <w:tcW w:w="4508" w:type="dxa"/>
            <w:shd w:val="clear" w:color="auto" w:fill="FFE600"/>
          </w:tcPr>
          <w:p w14:paraId="06790856" w14:textId="7EB8AC06" w:rsidR="00964695" w:rsidRPr="006F7F68" w:rsidRDefault="00964695" w:rsidP="007C430C">
            <w:pPr>
              <w:tabs>
                <w:tab w:val="clear" w:pos="0"/>
                <w:tab w:val="clear" w:pos="567"/>
                <w:tab w:val="clear" w:pos="8902"/>
              </w:tabs>
              <w:spacing w:after="0"/>
              <w:ind w:left="38"/>
              <w:jc w:val="left"/>
              <w:rPr>
                <w:rFonts w:ascii="Calibri" w:eastAsiaTheme="minorEastAsia" w:hAnsi="Calibri" w:cs="Calibri"/>
                <w:b/>
                <w:bCs/>
                <w:sz w:val="22"/>
                <w:szCs w:val="22"/>
                <w:lang w:val="en-GB" w:eastAsia="ja-JP"/>
              </w:rPr>
            </w:pPr>
            <w:r w:rsidRPr="006F7F68">
              <w:rPr>
                <w:rFonts w:ascii="Calibri" w:eastAsiaTheme="minorEastAsia" w:hAnsi="Calibri" w:cs="Calibri"/>
                <w:b/>
                <w:bCs/>
                <w:sz w:val="22"/>
                <w:szCs w:val="22"/>
                <w:lang w:val="en-GB" w:eastAsia="ja-JP"/>
              </w:rPr>
              <w:t>Description</w:t>
            </w:r>
          </w:p>
        </w:tc>
      </w:tr>
      <w:tr w:rsidR="00964695" w:rsidRPr="006F7F68" w14:paraId="6A0E705D" w14:textId="77777777" w:rsidTr="00964695">
        <w:tc>
          <w:tcPr>
            <w:tcW w:w="4508" w:type="dxa"/>
          </w:tcPr>
          <w:p w14:paraId="29285930" w14:textId="454A93E6" w:rsidR="00964695" w:rsidRPr="006F7F68" w:rsidRDefault="007F443D" w:rsidP="00217F4D">
            <w:pPr>
              <w:pStyle w:val="Brdtekst1"/>
              <w:rPr>
                <w:rFonts w:ascii="Calibri" w:hAnsi="Calibri" w:cs="Calibri"/>
                <w:lang w:val="en-US" w:eastAsia="en-US"/>
              </w:rPr>
            </w:pPr>
            <w:r>
              <w:rPr>
                <w:rFonts w:ascii="Calibri" w:hAnsi="Calibri" w:cs="Calibri"/>
                <w:lang w:val="en-US" w:eastAsia="en-US"/>
              </w:rPr>
              <w:t>Timestamp</w:t>
            </w:r>
          </w:p>
        </w:tc>
        <w:tc>
          <w:tcPr>
            <w:tcW w:w="4508" w:type="dxa"/>
          </w:tcPr>
          <w:p w14:paraId="0BF250B2" w14:textId="4227A9B7" w:rsidR="00964695" w:rsidRPr="006F7F68" w:rsidRDefault="007F443D" w:rsidP="00217F4D">
            <w:pPr>
              <w:pStyle w:val="Brdtekst1"/>
              <w:rPr>
                <w:rFonts w:ascii="Calibri" w:hAnsi="Calibri" w:cs="Calibri"/>
                <w:lang w:val="en-US" w:eastAsia="en-US"/>
              </w:rPr>
            </w:pPr>
            <w:r>
              <w:rPr>
                <w:rFonts w:ascii="Calibri" w:hAnsi="Calibri" w:cs="Calibri"/>
                <w:lang w:val="en-US" w:eastAsia="en-US"/>
              </w:rPr>
              <w:t>Date- Time of execution</w:t>
            </w:r>
          </w:p>
        </w:tc>
      </w:tr>
      <w:tr w:rsidR="00964695" w:rsidRPr="006F7F68" w14:paraId="57A27CE9" w14:textId="77777777" w:rsidTr="00964695">
        <w:tc>
          <w:tcPr>
            <w:tcW w:w="4508" w:type="dxa"/>
          </w:tcPr>
          <w:p w14:paraId="46F9865D" w14:textId="45B899B0" w:rsidR="00964695" w:rsidRPr="006F7F68" w:rsidRDefault="007F443D" w:rsidP="00217F4D">
            <w:pPr>
              <w:pStyle w:val="Brdtekst1"/>
              <w:rPr>
                <w:rFonts w:ascii="Calibri" w:hAnsi="Calibri" w:cs="Calibri"/>
                <w:lang w:val="en-US" w:eastAsia="en-US"/>
              </w:rPr>
            </w:pPr>
            <w:r>
              <w:rPr>
                <w:rFonts w:ascii="Calibri" w:hAnsi="Calibri" w:cs="Calibri"/>
                <w:lang w:val="en-US" w:eastAsia="en-US"/>
              </w:rPr>
              <w:t>Task Name</w:t>
            </w:r>
          </w:p>
        </w:tc>
        <w:tc>
          <w:tcPr>
            <w:tcW w:w="4508" w:type="dxa"/>
          </w:tcPr>
          <w:p w14:paraId="6DA46ACF" w14:textId="1008D78C" w:rsidR="00964695" w:rsidRPr="006F7F68" w:rsidRDefault="007F443D" w:rsidP="00217F4D">
            <w:pPr>
              <w:pStyle w:val="Brdtekst1"/>
              <w:rPr>
                <w:rFonts w:ascii="Calibri" w:hAnsi="Calibri" w:cs="Calibri"/>
                <w:lang w:val="en-US" w:eastAsia="en-US"/>
              </w:rPr>
            </w:pPr>
            <w:r>
              <w:rPr>
                <w:rFonts w:ascii="Calibri" w:hAnsi="Calibri" w:cs="Calibri"/>
                <w:lang w:val="en-US" w:eastAsia="en-US"/>
              </w:rPr>
              <w:t>Name of the Task being executed by bot</w:t>
            </w:r>
          </w:p>
        </w:tc>
      </w:tr>
      <w:tr w:rsidR="00964695" w:rsidRPr="006F7F68" w14:paraId="1491E61E" w14:textId="77777777" w:rsidTr="00964695">
        <w:tc>
          <w:tcPr>
            <w:tcW w:w="4508" w:type="dxa"/>
          </w:tcPr>
          <w:p w14:paraId="0F9EDE46" w14:textId="3C3FCF61" w:rsidR="00964695" w:rsidRPr="006F7F68" w:rsidRDefault="007F443D" w:rsidP="00217F4D">
            <w:pPr>
              <w:pStyle w:val="Brdtekst1"/>
              <w:rPr>
                <w:rFonts w:ascii="Calibri" w:hAnsi="Calibri" w:cs="Calibri"/>
                <w:lang w:val="en-US" w:eastAsia="en-US"/>
              </w:rPr>
            </w:pPr>
            <w:r>
              <w:rPr>
                <w:rFonts w:ascii="Calibri" w:hAnsi="Calibri" w:cs="Calibri"/>
                <w:lang w:val="en-US" w:eastAsia="en-US"/>
              </w:rPr>
              <w:t>Activity</w:t>
            </w:r>
          </w:p>
        </w:tc>
        <w:tc>
          <w:tcPr>
            <w:tcW w:w="4508" w:type="dxa"/>
          </w:tcPr>
          <w:p w14:paraId="5CC1DEEC" w14:textId="20DDF406" w:rsidR="00964695" w:rsidRPr="006F7F68" w:rsidRDefault="007F443D" w:rsidP="00217F4D">
            <w:pPr>
              <w:pStyle w:val="Brdtekst1"/>
              <w:rPr>
                <w:rFonts w:ascii="Calibri" w:hAnsi="Calibri" w:cs="Calibri"/>
                <w:lang w:val="en-US" w:eastAsia="en-US"/>
              </w:rPr>
            </w:pPr>
            <w:r>
              <w:rPr>
                <w:rFonts w:ascii="Calibri" w:hAnsi="Calibri" w:cs="Calibri"/>
                <w:lang w:val="en-US" w:eastAsia="en-US"/>
              </w:rPr>
              <w:t>Brief description of Activity being performed by Bot</w:t>
            </w:r>
          </w:p>
        </w:tc>
      </w:tr>
      <w:tr w:rsidR="00042B93" w:rsidRPr="006F7F68" w14:paraId="10F93717" w14:textId="77777777" w:rsidTr="00964695">
        <w:tc>
          <w:tcPr>
            <w:tcW w:w="4508" w:type="dxa"/>
          </w:tcPr>
          <w:p w14:paraId="2FF2E9DB" w14:textId="7F3BC0B9" w:rsidR="00042B93" w:rsidRPr="006F7F68" w:rsidRDefault="007F5760" w:rsidP="00217F4D">
            <w:pPr>
              <w:pStyle w:val="Brdtekst1"/>
              <w:rPr>
                <w:rFonts w:ascii="Calibri" w:hAnsi="Calibri" w:cs="Calibri"/>
                <w:lang w:val="en-US" w:eastAsia="en-US"/>
              </w:rPr>
            </w:pPr>
            <w:r>
              <w:rPr>
                <w:rFonts w:ascii="Calibri" w:hAnsi="Calibri" w:cs="Calibri"/>
                <w:lang w:val="en-US" w:eastAsia="en-US"/>
              </w:rPr>
              <w:t>Username</w:t>
            </w:r>
          </w:p>
        </w:tc>
        <w:tc>
          <w:tcPr>
            <w:tcW w:w="4508" w:type="dxa"/>
          </w:tcPr>
          <w:p w14:paraId="150236B3" w14:textId="3427A706" w:rsidR="00042B93" w:rsidRPr="006F7F68" w:rsidRDefault="007F443D" w:rsidP="00217F4D">
            <w:pPr>
              <w:pStyle w:val="Brdtekst1"/>
              <w:rPr>
                <w:rFonts w:ascii="Calibri" w:hAnsi="Calibri" w:cs="Calibri"/>
                <w:lang w:val="en-US" w:eastAsia="en-US"/>
              </w:rPr>
            </w:pPr>
            <w:r>
              <w:rPr>
                <w:rFonts w:ascii="Calibri" w:hAnsi="Calibri" w:cs="Calibri"/>
                <w:lang w:val="en-US" w:eastAsia="en-US"/>
              </w:rPr>
              <w:t>User/Machine on which Bot is running.</w:t>
            </w:r>
          </w:p>
        </w:tc>
      </w:tr>
    </w:tbl>
    <w:p w14:paraId="57885E3F" w14:textId="5EDCC577" w:rsidR="00217F4D" w:rsidRPr="006F7F68" w:rsidRDefault="00217F4D" w:rsidP="00217F4D">
      <w:pPr>
        <w:pStyle w:val="Brdtekst1"/>
        <w:rPr>
          <w:rFonts w:ascii="Calibri" w:hAnsi="Calibri" w:cs="Calibri"/>
          <w:lang w:val="en-US" w:eastAsia="en-US"/>
        </w:rPr>
      </w:pPr>
    </w:p>
    <w:p w14:paraId="1DAB6A40" w14:textId="0B7671D0" w:rsidR="00503516" w:rsidRPr="006F7F68" w:rsidRDefault="00503516" w:rsidP="004B653A">
      <w:pPr>
        <w:pStyle w:val="Ov2nr"/>
        <w:ind w:left="709" w:hanging="709"/>
        <w:rPr>
          <w:rFonts w:ascii="Calibri" w:hAnsi="Calibri" w:cs="Calibri"/>
          <w:lang w:val="en-US"/>
        </w:rPr>
      </w:pPr>
      <w:bookmarkStart w:id="43" w:name="_Toc37261980"/>
      <w:r w:rsidRPr="006F7F68">
        <w:rPr>
          <w:rFonts w:ascii="Calibri" w:hAnsi="Calibri" w:cs="Calibri"/>
          <w:lang w:val="en-US"/>
        </w:rPr>
        <w:t>Robot Transaction Logging</w:t>
      </w:r>
      <w:bookmarkEnd w:id="43"/>
      <w:r w:rsidR="00CF4266" w:rsidRPr="006F7F68">
        <w:rPr>
          <w:rFonts w:ascii="Calibri" w:hAnsi="Calibri" w:cs="Calibri"/>
          <w:lang w:val="en-US"/>
        </w:rPr>
        <w:t xml:space="preserve"> </w:t>
      </w:r>
    </w:p>
    <w:p w14:paraId="5C25E08D" w14:textId="642F68E5" w:rsidR="00E72678" w:rsidRDefault="00E72678" w:rsidP="00E72678">
      <w:pPr>
        <w:pStyle w:val="Brdtekst1"/>
        <w:rPr>
          <w:rFonts w:ascii="Calibri" w:hAnsi="Calibri" w:cs="Calibri"/>
          <w:lang w:val="en-US" w:eastAsia="en-US"/>
        </w:rPr>
      </w:pPr>
      <w:r>
        <w:rPr>
          <w:rFonts w:ascii="Calibri" w:hAnsi="Calibri" w:cs="Calibri"/>
          <w:lang w:val="en-US" w:eastAsia="en-US"/>
        </w:rPr>
        <w:t>There will be a view available in database for Transaction logs. Historical data can be generated and shared on request basis by support team.</w:t>
      </w:r>
    </w:p>
    <w:p w14:paraId="17CC51F2" w14:textId="3B7A2A80" w:rsidR="00503516" w:rsidRPr="006F7F68" w:rsidRDefault="00503516" w:rsidP="004B653A">
      <w:pPr>
        <w:pStyle w:val="Ov2nr"/>
        <w:ind w:left="709" w:hanging="709"/>
        <w:rPr>
          <w:rFonts w:ascii="Calibri" w:hAnsi="Calibri" w:cs="Calibri"/>
          <w:lang w:val="en-US"/>
        </w:rPr>
      </w:pPr>
      <w:bookmarkStart w:id="44" w:name="_Toc37261981"/>
      <w:r w:rsidRPr="006F7F68">
        <w:rPr>
          <w:rFonts w:ascii="Calibri" w:hAnsi="Calibri" w:cs="Calibri"/>
          <w:lang w:val="en-US"/>
        </w:rPr>
        <w:t>Credential Requirement</w:t>
      </w:r>
      <w:bookmarkEnd w:id="44"/>
    </w:p>
    <w:tbl>
      <w:tblPr>
        <w:tblStyle w:val="TableGrid"/>
        <w:tblW w:w="0" w:type="auto"/>
        <w:tblLook w:val="04A0" w:firstRow="1" w:lastRow="0" w:firstColumn="1" w:lastColumn="0" w:noHBand="0" w:noVBand="1"/>
      </w:tblPr>
      <w:tblGrid>
        <w:gridCol w:w="715"/>
        <w:gridCol w:w="810"/>
        <w:gridCol w:w="2430"/>
        <w:gridCol w:w="3257"/>
        <w:gridCol w:w="1804"/>
      </w:tblGrid>
      <w:tr w:rsidR="001E626F" w:rsidRPr="006F7F68" w14:paraId="22E651E8" w14:textId="77777777" w:rsidTr="006F7F68">
        <w:trPr>
          <w:trHeight w:val="692"/>
        </w:trPr>
        <w:tc>
          <w:tcPr>
            <w:tcW w:w="715" w:type="dxa"/>
            <w:shd w:val="clear" w:color="auto" w:fill="FFE600"/>
          </w:tcPr>
          <w:p w14:paraId="6006E94D" w14:textId="737EAE49" w:rsidR="001E626F" w:rsidRPr="006F7F68" w:rsidRDefault="001E626F" w:rsidP="00503516">
            <w:pPr>
              <w:pStyle w:val="Brdtekst1"/>
              <w:rPr>
                <w:rFonts w:ascii="Calibri" w:hAnsi="Calibri" w:cs="Calibri"/>
                <w:b/>
                <w:bCs/>
                <w:lang w:val="en-US" w:eastAsia="en-US"/>
              </w:rPr>
            </w:pPr>
            <w:r w:rsidRPr="006F7F68">
              <w:rPr>
                <w:rFonts w:ascii="Calibri" w:hAnsi="Calibri" w:cs="Calibri"/>
                <w:b/>
                <w:bCs/>
                <w:lang w:val="en-US" w:eastAsia="en-US"/>
              </w:rPr>
              <w:t>Sl No</w:t>
            </w:r>
          </w:p>
        </w:tc>
        <w:tc>
          <w:tcPr>
            <w:tcW w:w="810" w:type="dxa"/>
            <w:shd w:val="clear" w:color="auto" w:fill="FFE600"/>
          </w:tcPr>
          <w:p w14:paraId="043119C0" w14:textId="7954F981" w:rsidR="001E626F" w:rsidRPr="006F7F68" w:rsidRDefault="001E626F" w:rsidP="00503516">
            <w:pPr>
              <w:pStyle w:val="Brdtekst1"/>
              <w:rPr>
                <w:rFonts w:ascii="Calibri" w:hAnsi="Calibri" w:cs="Calibri"/>
                <w:b/>
                <w:bCs/>
                <w:lang w:val="en-US" w:eastAsia="en-US"/>
              </w:rPr>
            </w:pPr>
            <w:r w:rsidRPr="006F7F68">
              <w:rPr>
                <w:rFonts w:ascii="Calibri" w:hAnsi="Calibri" w:cs="Calibri"/>
                <w:b/>
                <w:bCs/>
                <w:lang w:val="en-US" w:eastAsia="en-US"/>
              </w:rPr>
              <w:t>No</w:t>
            </w:r>
          </w:p>
        </w:tc>
        <w:tc>
          <w:tcPr>
            <w:tcW w:w="2430" w:type="dxa"/>
            <w:shd w:val="clear" w:color="auto" w:fill="FFE600"/>
          </w:tcPr>
          <w:p w14:paraId="6AB58801" w14:textId="11D58DD5" w:rsidR="001E626F" w:rsidRPr="006F7F68" w:rsidRDefault="001E626F" w:rsidP="00503516">
            <w:pPr>
              <w:pStyle w:val="Brdtekst1"/>
              <w:rPr>
                <w:rFonts w:ascii="Calibri" w:hAnsi="Calibri" w:cs="Calibri"/>
                <w:b/>
                <w:bCs/>
                <w:lang w:val="en-US" w:eastAsia="en-US"/>
              </w:rPr>
            </w:pPr>
            <w:r w:rsidRPr="006F7F68">
              <w:rPr>
                <w:rFonts w:ascii="Calibri" w:hAnsi="Calibri" w:cs="Calibri"/>
                <w:b/>
                <w:bCs/>
                <w:lang w:val="en-US" w:eastAsia="en-US"/>
              </w:rPr>
              <w:t>Bot ID and Naming Convention</w:t>
            </w:r>
          </w:p>
        </w:tc>
        <w:tc>
          <w:tcPr>
            <w:tcW w:w="3257" w:type="dxa"/>
            <w:shd w:val="clear" w:color="auto" w:fill="FFE600"/>
          </w:tcPr>
          <w:p w14:paraId="512F837A" w14:textId="18727E07" w:rsidR="001E626F" w:rsidRPr="006F7F68" w:rsidRDefault="001E626F" w:rsidP="00503516">
            <w:pPr>
              <w:pStyle w:val="Brdtekst1"/>
              <w:rPr>
                <w:rFonts w:ascii="Calibri" w:hAnsi="Calibri" w:cs="Calibri"/>
                <w:b/>
                <w:bCs/>
                <w:lang w:val="en-US" w:eastAsia="en-US"/>
              </w:rPr>
            </w:pPr>
            <w:r w:rsidRPr="006F7F68">
              <w:rPr>
                <w:rFonts w:ascii="Calibri" w:hAnsi="Calibri" w:cs="Calibri"/>
                <w:b/>
                <w:bCs/>
                <w:lang w:val="en-US" w:eastAsia="en-US"/>
              </w:rPr>
              <w:t>ID Name</w:t>
            </w:r>
          </w:p>
        </w:tc>
        <w:tc>
          <w:tcPr>
            <w:tcW w:w="1804" w:type="dxa"/>
            <w:shd w:val="clear" w:color="auto" w:fill="FFE600"/>
          </w:tcPr>
          <w:p w14:paraId="26D3B57D" w14:textId="625D3B23" w:rsidR="001E626F" w:rsidRPr="006F7F68" w:rsidRDefault="001E626F" w:rsidP="00503516">
            <w:pPr>
              <w:pStyle w:val="Brdtekst1"/>
              <w:rPr>
                <w:rFonts w:ascii="Calibri" w:hAnsi="Calibri" w:cs="Calibri"/>
                <w:b/>
                <w:bCs/>
                <w:lang w:val="en-US" w:eastAsia="en-US"/>
              </w:rPr>
            </w:pPr>
            <w:r w:rsidRPr="006F7F68">
              <w:rPr>
                <w:rFonts w:ascii="Calibri" w:hAnsi="Calibri" w:cs="Calibri"/>
                <w:b/>
                <w:bCs/>
                <w:lang w:val="en-US" w:eastAsia="en-US"/>
              </w:rPr>
              <w:t>Environment</w:t>
            </w:r>
          </w:p>
        </w:tc>
      </w:tr>
      <w:tr w:rsidR="001E626F" w:rsidRPr="006F7F68" w14:paraId="2A3E3BBE" w14:textId="77777777" w:rsidTr="003D24ED">
        <w:tc>
          <w:tcPr>
            <w:tcW w:w="715" w:type="dxa"/>
          </w:tcPr>
          <w:p w14:paraId="78E0EE6B" w14:textId="57060C4F"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1</w:t>
            </w:r>
          </w:p>
        </w:tc>
        <w:tc>
          <w:tcPr>
            <w:tcW w:w="810" w:type="dxa"/>
          </w:tcPr>
          <w:p w14:paraId="68278777" w14:textId="224BEB91"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01</w:t>
            </w:r>
          </w:p>
        </w:tc>
        <w:tc>
          <w:tcPr>
            <w:tcW w:w="2430" w:type="dxa"/>
          </w:tcPr>
          <w:p w14:paraId="4F84BF2A" w14:textId="72F88271"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BOT ID 01</w:t>
            </w:r>
          </w:p>
        </w:tc>
        <w:tc>
          <w:tcPr>
            <w:tcW w:w="3257" w:type="dxa"/>
          </w:tcPr>
          <w:p w14:paraId="32A68D6B" w14:textId="57BC9A9C"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SIT_</w:t>
            </w:r>
            <w:r w:rsidR="007F443D">
              <w:rPr>
                <w:rFonts w:ascii="Calibri" w:hAnsi="Calibri" w:cs="Calibri"/>
                <w:lang w:val="en-US" w:eastAsia="en-US"/>
              </w:rPr>
              <w:t>HRSourcingTrack</w:t>
            </w:r>
            <w:r w:rsidRPr="006F7F68">
              <w:rPr>
                <w:rFonts w:ascii="Calibri" w:hAnsi="Calibri" w:cs="Calibri"/>
                <w:lang w:val="en-US" w:eastAsia="en-US"/>
              </w:rPr>
              <w:t>_Robo01</w:t>
            </w:r>
          </w:p>
        </w:tc>
        <w:tc>
          <w:tcPr>
            <w:tcW w:w="1804" w:type="dxa"/>
          </w:tcPr>
          <w:p w14:paraId="3A8C0F93" w14:textId="220A4DA8"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SIT</w:t>
            </w:r>
          </w:p>
        </w:tc>
      </w:tr>
      <w:tr w:rsidR="001E626F" w:rsidRPr="006F7F68" w14:paraId="65102FCA" w14:textId="77777777" w:rsidTr="003D24ED">
        <w:tc>
          <w:tcPr>
            <w:tcW w:w="715" w:type="dxa"/>
          </w:tcPr>
          <w:p w14:paraId="3086AA7C" w14:textId="1E1310D0"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2</w:t>
            </w:r>
          </w:p>
        </w:tc>
        <w:tc>
          <w:tcPr>
            <w:tcW w:w="810" w:type="dxa"/>
          </w:tcPr>
          <w:p w14:paraId="3947354F" w14:textId="60C4CE6E"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01</w:t>
            </w:r>
          </w:p>
        </w:tc>
        <w:tc>
          <w:tcPr>
            <w:tcW w:w="2430" w:type="dxa"/>
          </w:tcPr>
          <w:p w14:paraId="7BD4DE81" w14:textId="7ECC3911"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BOT ID 01</w:t>
            </w:r>
          </w:p>
        </w:tc>
        <w:tc>
          <w:tcPr>
            <w:tcW w:w="3257" w:type="dxa"/>
          </w:tcPr>
          <w:p w14:paraId="3068EDA8" w14:textId="6DE1D547"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UAT_</w:t>
            </w:r>
            <w:r w:rsidR="007F443D">
              <w:rPr>
                <w:rFonts w:ascii="Calibri" w:hAnsi="Calibri" w:cs="Calibri"/>
                <w:lang w:val="en-US" w:eastAsia="en-US"/>
              </w:rPr>
              <w:t xml:space="preserve"> HRSourcingTrack</w:t>
            </w:r>
            <w:r w:rsidR="007F443D" w:rsidRPr="006F7F68">
              <w:rPr>
                <w:rFonts w:ascii="Calibri" w:hAnsi="Calibri" w:cs="Calibri"/>
                <w:lang w:val="en-US" w:eastAsia="en-US"/>
              </w:rPr>
              <w:t xml:space="preserve"> </w:t>
            </w:r>
            <w:r w:rsidRPr="006F7F68">
              <w:rPr>
                <w:rFonts w:ascii="Calibri" w:hAnsi="Calibri" w:cs="Calibri"/>
                <w:lang w:val="en-US" w:eastAsia="en-US"/>
              </w:rPr>
              <w:t>_Robo01</w:t>
            </w:r>
          </w:p>
        </w:tc>
        <w:tc>
          <w:tcPr>
            <w:tcW w:w="1804" w:type="dxa"/>
          </w:tcPr>
          <w:p w14:paraId="447203FF" w14:textId="7DD882F0"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UAT</w:t>
            </w:r>
          </w:p>
        </w:tc>
      </w:tr>
      <w:tr w:rsidR="001E626F" w:rsidRPr="006F7F68" w14:paraId="42DB544E" w14:textId="77777777" w:rsidTr="003D24ED">
        <w:tc>
          <w:tcPr>
            <w:tcW w:w="715" w:type="dxa"/>
          </w:tcPr>
          <w:p w14:paraId="390656A3" w14:textId="581425DA"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lastRenderedPageBreak/>
              <w:t>3</w:t>
            </w:r>
          </w:p>
        </w:tc>
        <w:tc>
          <w:tcPr>
            <w:tcW w:w="810" w:type="dxa"/>
          </w:tcPr>
          <w:p w14:paraId="43368787" w14:textId="543ECB07"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01</w:t>
            </w:r>
          </w:p>
        </w:tc>
        <w:tc>
          <w:tcPr>
            <w:tcW w:w="2430" w:type="dxa"/>
          </w:tcPr>
          <w:p w14:paraId="1DFA177E" w14:textId="546044F7"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BOT ID 01</w:t>
            </w:r>
          </w:p>
        </w:tc>
        <w:tc>
          <w:tcPr>
            <w:tcW w:w="3257" w:type="dxa"/>
          </w:tcPr>
          <w:p w14:paraId="1E640143" w14:textId="02A96912"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PROD_</w:t>
            </w:r>
            <w:r w:rsidR="007F443D">
              <w:rPr>
                <w:rFonts w:ascii="Calibri" w:hAnsi="Calibri" w:cs="Calibri"/>
                <w:lang w:val="en-US" w:eastAsia="en-US"/>
              </w:rPr>
              <w:t xml:space="preserve"> HRSourcingTrack</w:t>
            </w:r>
            <w:r w:rsidR="007F443D" w:rsidRPr="006F7F68">
              <w:rPr>
                <w:rFonts w:ascii="Calibri" w:hAnsi="Calibri" w:cs="Calibri"/>
                <w:lang w:val="en-US" w:eastAsia="en-US"/>
              </w:rPr>
              <w:t xml:space="preserve"> </w:t>
            </w:r>
            <w:r w:rsidRPr="006F7F68">
              <w:rPr>
                <w:rFonts w:ascii="Calibri" w:hAnsi="Calibri" w:cs="Calibri"/>
                <w:lang w:val="en-US" w:eastAsia="en-US"/>
              </w:rPr>
              <w:t>_Robo01</w:t>
            </w:r>
          </w:p>
        </w:tc>
        <w:tc>
          <w:tcPr>
            <w:tcW w:w="1804" w:type="dxa"/>
          </w:tcPr>
          <w:p w14:paraId="7D911B90" w14:textId="6EE322BA" w:rsidR="001E626F" w:rsidRPr="006F7F68" w:rsidRDefault="001E626F" w:rsidP="00503516">
            <w:pPr>
              <w:pStyle w:val="Brdtekst1"/>
              <w:rPr>
                <w:rFonts w:ascii="Calibri" w:hAnsi="Calibri" w:cs="Calibri"/>
                <w:lang w:val="en-US" w:eastAsia="en-US"/>
              </w:rPr>
            </w:pPr>
            <w:r w:rsidRPr="006F7F68">
              <w:rPr>
                <w:rFonts w:ascii="Calibri" w:hAnsi="Calibri" w:cs="Calibri"/>
                <w:lang w:val="en-US" w:eastAsia="en-US"/>
              </w:rPr>
              <w:t>Production</w:t>
            </w:r>
          </w:p>
        </w:tc>
      </w:tr>
    </w:tbl>
    <w:p w14:paraId="37CA413B" w14:textId="3EDF3A2A" w:rsidR="00503516" w:rsidRPr="006F7F68" w:rsidRDefault="00503516" w:rsidP="004B653A">
      <w:pPr>
        <w:pStyle w:val="Ov2nr"/>
        <w:ind w:left="709" w:hanging="709"/>
        <w:rPr>
          <w:rFonts w:ascii="Calibri" w:hAnsi="Calibri" w:cs="Calibri"/>
          <w:lang w:val="en-US"/>
        </w:rPr>
      </w:pPr>
      <w:bookmarkStart w:id="45" w:name="_Toc37261982"/>
      <w:r w:rsidRPr="006F7F68">
        <w:rPr>
          <w:rFonts w:ascii="Calibri" w:hAnsi="Calibri" w:cs="Calibri"/>
          <w:lang w:val="en-US"/>
        </w:rPr>
        <w:t>License Requirement</w:t>
      </w:r>
      <w:bookmarkEnd w:id="45"/>
    </w:p>
    <w:tbl>
      <w:tblPr>
        <w:tblStyle w:val="TableGrid"/>
        <w:tblW w:w="0" w:type="auto"/>
        <w:tblLook w:val="04A0" w:firstRow="1" w:lastRow="0" w:firstColumn="1" w:lastColumn="0" w:noHBand="0" w:noVBand="1"/>
      </w:tblPr>
      <w:tblGrid>
        <w:gridCol w:w="4508"/>
        <w:gridCol w:w="4508"/>
      </w:tblGrid>
      <w:tr w:rsidR="003D24ED" w:rsidRPr="006F7F68" w14:paraId="373BA692" w14:textId="77777777" w:rsidTr="003D24ED">
        <w:tc>
          <w:tcPr>
            <w:tcW w:w="4508" w:type="dxa"/>
            <w:shd w:val="clear" w:color="auto" w:fill="FFE600"/>
          </w:tcPr>
          <w:p w14:paraId="419B2DA6" w14:textId="4FA41238" w:rsidR="003D24ED" w:rsidRPr="006F7F68" w:rsidRDefault="003D24ED" w:rsidP="00503516">
            <w:pPr>
              <w:pStyle w:val="Brdtekst1"/>
              <w:rPr>
                <w:rFonts w:ascii="Calibri" w:hAnsi="Calibri" w:cs="Calibri"/>
                <w:b/>
                <w:bCs/>
                <w:lang w:val="en-US" w:eastAsia="en-US"/>
              </w:rPr>
            </w:pPr>
            <w:r w:rsidRPr="006F7F68">
              <w:rPr>
                <w:rFonts w:ascii="Calibri" w:hAnsi="Calibri" w:cs="Calibri"/>
                <w:b/>
                <w:bCs/>
                <w:lang w:val="en-US" w:eastAsia="en-US"/>
              </w:rPr>
              <w:t>Bot Type</w:t>
            </w:r>
          </w:p>
        </w:tc>
        <w:tc>
          <w:tcPr>
            <w:tcW w:w="4508" w:type="dxa"/>
            <w:shd w:val="clear" w:color="auto" w:fill="FFE600"/>
          </w:tcPr>
          <w:p w14:paraId="793311B8" w14:textId="360A0BAB" w:rsidR="003D24ED" w:rsidRPr="006F7F68" w:rsidRDefault="003D24ED" w:rsidP="00503516">
            <w:pPr>
              <w:pStyle w:val="Brdtekst1"/>
              <w:rPr>
                <w:rFonts w:ascii="Calibri" w:hAnsi="Calibri" w:cs="Calibri"/>
                <w:b/>
                <w:bCs/>
                <w:lang w:val="en-US" w:eastAsia="en-US"/>
              </w:rPr>
            </w:pPr>
            <w:r w:rsidRPr="006F7F68">
              <w:rPr>
                <w:rFonts w:ascii="Calibri" w:hAnsi="Calibri" w:cs="Calibri"/>
                <w:b/>
                <w:bCs/>
                <w:lang w:val="en-US" w:eastAsia="en-US"/>
              </w:rPr>
              <w:t>Number of License Required</w:t>
            </w:r>
          </w:p>
        </w:tc>
      </w:tr>
      <w:tr w:rsidR="003D24ED" w:rsidRPr="006F7F68" w14:paraId="7F3140C8" w14:textId="77777777" w:rsidTr="003D24ED">
        <w:tc>
          <w:tcPr>
            <w:tcW w:w="4508" w:type="dxa"/>
          </w:tcPr>
          <w:p w14:paraId="06720A15" w14:textId="645B7D63" w:rsidR="003D24ED" w:rsidRPr="006F7F68" w:rsidRDefault="003D24ED" w:rsidP="00503516">
            <w:pPr>
              <w:pStyle w:val="Brdtekst1"/>
              <w:rPr>
                <w:rFonts w:ascii="Calibri" w:hAnsi="Calibri" w:cs="Calibri"/>
                <w:lang w:val="en-US" w:eastAsia="en-US"/>
              </w:rPr>
            </w:pPr>
            <w:r w:rsidRPr="006F7F68">
              <w:rPr>
                <w:rFonts w:ascii="Calibri" w:hAnsi="Calibri" w:cs="Calibri"/>
                <w:lang w:val="en-US" w:eastAsia="en-US"/>
              </w:rPr>
              <w:t>Un-Attended Runtime Bot</w:t>
            </w:r>
          </w:p>
        </w:tc>
        <w:tc>
          <w:tcPr>
            <w:tcW w:w="4508" w:type="dxa"/>
          </w:tcPr>
          <w:p w14:paraId="5FF96F57" w14:textId="37CE616C" w:rsidR="003D24ED" w:rsidRPr="006F7F68" w:rsidRDefault="003D24ED" w:rsidP="00503516">
            <w:pPr>
              <w:pStyle w:val="Brdtekst1"/>
              <w:rPr>
                <w:rFonts w:ascii="Calibri" w:hAnsi="Calibri" w:cs="Calibri"/>
                <w:lang w:val="en-US" w:eastAsia="en-US"/>
              </w:rPr>
            </w:pPr>
            <w:r w:rsidRPr="006F7F68">
              <w:rPr>
                <w:rFonts w:ascii="Calibri" w:hAnsi="Calibri" w:cs="Calibri"/>
                <w:lang w:val="en-US" w:eastAsia="en-US"/>
              </w:rPr>
              <w:t xml:space="preserve">1 </w:t>
            </w:r>
            <w:r w:rsidR="00CB2F4C" w:rsidRPr="006F7F68">
              <w:rPr>
                <w:rFonts w:ascii="Calibri" w:hAnsi="Calibri" w:cs="Calibri"/>
                <w:lang w:val="en-US" w:eastAsia="en-US"/>
              </w:rPr>
              <w:t>(License</w:t>
            </w:r>
            <w:r w:rsidRPr="006F7F68">
              <w:rPr>
                <w:rFonts w:ascii="Calibri" w:hAnsi="Calibri" w:cs="Calibri"/>
                <w:lang w:val="en-US" w:eastAsia="en-US"/>
              </w:rPr>
              <w:t xml:space="preserve"> will be utilized for 1 hour per day</w:t>
            </w:r>
            <w:r w:rsidR="006C3AF6">
              <w:rPr>
                <w:rFonts w:ascii="Calibri" w:hAnsi="Calibri" w:cs="Calibri"/>
                <w:lang w:val="en-US" w:eastAsia="en-US"/>
              </w:rPr>
              <w:t xml:space="preserve"> for every weekday</w:t>
            </w:r>
            <w:r w:rsidR="006C3AF6" w:rsidRPr="006F7F68">
              <w:rPr>
                <w:rFonts w:ascii="Calibri" w:hAnsi="Calibri" w:cs="Calibri"/>
                <w:lang w:val="en-US" w:eastAsia="en-US"/>
              </w:rPr>
              <w:t>)</w:t>
            </w:r>
          </w:p>
        </w:tc>
      </w:tr>
    </w:tbl>
    <w:p w14:paraId="14C73C6B" w14:textId="1178DE28" w:rsidR="00503516" w:rsidRPr="006F7F68" w:rsidRDefault="00503516" w:rsidP="00503516">
      <w:pPr>
        <w:pStyle w:val="Brdtekst1"/>
        <w:rPr>
          <w:rFonts w:ascii="Calibri" w:hAnsi="Calibri" w:cs="Calibri"/>
          <w:lang w:val="en-US" w:eastAsia="en-US"/>
        </w:rPr>
      </w:pPr>
    </w:p>
    <w:p w14:paraId="64EF6B09" w14:textId="77777777" w:rsidR="001E626F" w:rsidRPr="006F7F68" w:rsidRDefault="001E626F" w:rsidP="00503516">
      <w:pPr>
        <w:pStyle w:val="Brdtekst1"/>
        <w:rPr>
          <w:rFonts w:ascii="Calibri" w:hAnsi="Calibri" w:cs="Calibri"/>
          <w:lang w:val="en-US" w:eastAsia="en-US"/>
        </w:rPr>
      </w:pPr>
    </w:p>
    <w:p w14:paraId="15EB49B1" w14:textId="57E7BDD8" w:rsidR="003D24ED" w:rsidRPr="006F7F68" w:rsidRDefault="00503516" w:rsidP="003D24ED">
      <w:pPr>
        <w:pStyle w:val="Ov2nr"/>
        <w:ind w:left="709" w:hanging="709"/>
        <w:rPr>
          <w:rFonts w:ascii="Calibri" w:hAnsi="Calibri" w:cs="Calibri"/>
          <w:lang w:val="en-US"/>
        </w:rPr>
      </w:pPr>
      <w:bookmarkStart w:id="46" w:name="_Toc37261983"/>
      <w:r w:rsidRPr="006F7F68">
        <w:rPr>
          <w:rFonts w:ascii="Calibri" w:hAnsi="Calibri" w:cs="Calibri"/>
          <w:lang w:val="en-US"/>
        </w:rPr>
        <w:t>Data Privacy</w:t>
      </w:r>
      <w:bookmarkEnd w:id="46"/>
    </w:p>
    <w:p w14:paraId="706AE859" w14:textId="21AECAF8" w:rsidR="003D24ED" w:rsidRPr="006F7F68" w:rsidRDefault="003D24ED" w:rsidP="003D24ED">
      <w:pPr>
        <w:pStyle w:val="Brdtekst1"/>
        <w:rPr>
          <w:rFonts w:ascii="Calibri" w:hAnsi="Calibri" w:cs="Calibri"/>
          <w:lang w:val="en-US" w:eastAsia="en-US"/>
        </w:rPr>
      </w:pPr>
      <w:r w:rsidRPr="006F7F68">
        <w:rPr>
          <w:rFonts w:ascii="Calibri" w:hAnsi="Calibri" w:cs="Calibri"/>
          <w:lang w:val="en-US" w:eastAsia="en-US"/>
        </w:rPr>
        <w:t xml:space="preserve">After completion of execution any data in bot memory related to transaction like </w:t>
      </w:r>
      <w:r w:rsidR="00FC41E7">
        <w:rPr>
          <w:rFonts w:ascii="Calibri" w:hAnsi="Calibri" w:cs="Calibri"/>
          <w:lang w:val="en-US" w:eastAsia="en-US"/>
        </w:rPr>
        <w:t xml:space="preserve">Candidate Name, Requirement ID </w:t>
      </w:r>
      <w:r w:rsidR="00832EFF" w:rsidRPr="006F7F68">
        <w:rPr>
          <w:rFonts w:ascii="Calibri" w:hAnsi="Calibri" w:cs="Calibri"/>
          <w:lang w:val="en-US" w:eastAsia="en-US"/>
        </w:rPr>
        <w:t>etc.</w:t>
      </w:r>
      <w:r w:rsidRPr="006F7F68">
        <w:rPr>
          <w:rFonts w:ascii="Calibri" w:hAnsi="Calibri" w:cs="Calibri"/>
          <w:lang w:val="en-US" w:eastAsia="en-US"/>
        </w:rPr>
        <w:t xml:space="preserve"> will be deleted.</w:t>
      </w:r>
      <w:r w:rsidR="005E513F" w:rsidRPr="006F7F68">
        <w:rPr>
          <w:rFonts w:ascii="Calibri" w:hAnsi="Calibri" w:cs="Calibri"/>
          <w:lang w:val="en-US" w:eastAsia="en-US"/>
        </w:rPr>
        <w:t xml:space="preserve"> All data required for further processing will be stored in SQL Server or Shared folder.</w:t>
      </w:r>
    </w:p>
    <w:p w14:paraId="4F489BB8" w14:textId="1A0E8306" w:rsidR="00503516" w:rsidRPr="006F7F68" w:rsidRDefault="00503516" w:rsidP="004B653A">
      <w:pPr>
        <w:pStyle w:val="Ov2nr"/>
        <w:ind w:left="709" w:hanging="709"/>
        <w:rPr>
          <w:rFonts w:ascii="Calibri" w:hAnsi="Calibri" w:cs="Calibri"/>
          <w:lang w:val="en-US"/>
        </w:rPr>
      </w:pPr>
      <w:bookmarkStart w:id="47" w:name="_Toc37261984"/>
      <w:r w:rsidRPr="006F7F68">
        <w:rPr>
          <w:rFonts w:ascii="Calibri" w:hAnsi="Calibri" w:cs="Calibri"/>
          <w:lang w:val="en-US"/>
        </w:rPr>
        <w:t>Data Archival</w:t>
      </w:r>
      <w:bookmarkEnd w:id="47"/>
    </w:p>
    <w:p w14:paraId="39C54064" w14:textId="111D85B9" w:rsidR="005E513F" w:rsidRPr="006F7F68" w:rsidRDefault="005E513F" w:rsidP="005E513F">
      <w:pPr>
        <w:pStyle w:val="Brdtekst1"/>
        <w:rPr>
          <w:rFonts w:ascii="Calibri" w:hAnsi="Calibri" w:cs="Calibri"/>
          <w:lang w:val="en-US" w:eastAsia="en-US"/>
        </w:rPr>
      </w:pPr>
      <w:r w:rsidRPr="006F7F68">
        <w:rPr>
          <w:rFonts w:ascii="Calibri" w:hAnsi="Calibri" w:cs="Calibri"/>
          <w:lang w:val="en-US" w:eastAsia="en-US"/>
        </w:rPr>
        <w:t>All logs and reports generated by bot will be stored / archived based on Xiaomi data archival policy. This can be further discussed and finalized with business team later.</w:t>
      </w:r>
    </w:p>
    <w:p w14:paraId="5E16CB4C" w14:textId="34161582" w:rsidR="004B653A" w:rsidRPr="006F7F68" w:rsidRDefault="004B653A" w:rsidP="004B653A">
      <w:pPr>
        <w:pStyle w:val="Ov2nr"/>
        <w:ind w:left="709" w:hanging="709"/>
        <w:rPr>
          <w:rFonts w:ascii="Calibri" w:hAnsi="Calibri" w:cs="Calibri"/>
          <w:lang w:val="en-US"/>
        </w:rPr>
      </w:pPr>
      <w:bookmarkStart w:id="48" w:name="_Toc37261985"/>
      <w:r w:rsidRPr="006F7F68">
        <w:rPr>
          <w:rFonts w:ascii="Calibri" w:hAnsi="Calibri" w:cs="Calibri"/>
          <w:color w:val="auto"/>
          <w:lang w:val="en-US"/>
        </w:rPr>
        <w:t>Assumptions</w:t>
      </w:r>
      <w:bookmarkEnd w:id="37"/>
      <w:bookmarkEnd w:id="48"/>
      <w:r w:rsidRPr="006F7F68">
        <w:rPr>
          <w:rFonts w:ascii="Calibri" w:hAnsi="Calibri" w:cs="Calibri"/>
          <w:lang w:val="en-US"/>
        </w:rPr>
        <w:t xml:space="preserve"> </w:t>
      </w:r>
    </w:p>
    <w:tbl>
      <w:tblPr>
        <w:tblStyle w:val="TableGrid"/>
        <w:tblW w:w="9175" w:type="dxa"/>
        <w:tblLook w:val="04A0" w:firstRow="1" w:lastRow="0" w:firstColumn="1" w:lastColumn="0" w:noHBand="0" w:noVBand="1"/>
      </w:tblPr>
      <w:tblGrid>
        <w:gridCol w:w="697"/>
        <w:gridCol w:w="2723"/>
        <w:gridCol w:w="1061"/>
        <w:gridCol w:w="1261"/>
        <w:gridCol w:w="862"/>
        <w:gridCol w:w="2571"/>
      </w:tblGrid>
      <w:tr w:rsidR="005E513F" w:rsidRPr="006F7F68" w14:paraId="7A7CFBE0" w14:textId="1C8C98ED" w:rsidTr="0044210A">
        <w:trPr>
          <w:trHeight w:val="953"/>
        </w:trPr>
        <w:tc>
          <w:tcPr>
            <w:tcW w:w="697" w:type="dxa"/>
            <w:shd w:val="clear" w:color="auto" w:fill="FFE600"/>
          </w:tcPr>
          <w:p w14:paraId="259CEBDC" w14:textId="36CBC7DF" w:rsidR="005E513F" w:rsidRPr="006F7F68" w:rsidRDefault="005E513F" w:rsidP="005E513F">
            <w:pPr>
              <w:pStyle w:val="Brdtekst1"/>
              <w:rPr>
                <w:rFonts w:ascii="Calibri" w:hAnsi="Calibri" w:cs="Calibri"/>
                <w:b/>
                <w:bCs/>
                <w:lang w:val="en-US" w:eastAsia="en-US"/>
              </w:rPr>
            </w:pPr>
            <w:r w:rsidRPr="006F7F68">
              <w:rPr>
                <w:rFonts w:ascii="Calibri" w:hAnsi="Calibri" w:cs="Calibri"/>
                <w:b/>
                <w:bCs/>
                <w:lang w:val="en-US" w:eastAsia="en-US"/>
              </w:rPr>
              <w:t>Sl No</w:t>
            </w:r>
          </w:p>
        </w:tc>
        <w:tc>
          <w:tcPr>
            <w:tcW w:w="2723" w:type="dxa"/>
            <w:shd w:val="clear" w:color="auto" w:fill="FFE600"/>
          </w:tcPr>
          <w:p w14:paraId="10111CAF" w14:textId="6EC0AB96" w:rsidR="005E513F" w:rsidRPr="006F7F68" w:rsidRDefault="005E513F" w:rsidP="005E513F">
            <w:pPr>
              <w:pStyle w:val="Brdtekst1"/>
              <w:rPr>
                <w:rFonts w:ascii="Calibri" w:hAnsi="Calibri" w:cs="Calibri"/>
                <w:b/>
                <w:bCs/>
                <w:lang w:val="en-US" w:eastAsia="en-US"/>
              </w:rPr>
            </w:pPr>
            <w:r w:rsidRPr="006F7F68">
              <w:rPr>
                <w:rFonts w:ascii="Calibri" w:hAnsi="Calibri" w:cs="Calibri"/>
                <w:b/>
                <w:bCs/>
                <w:lang w:val="en-US" w:eastAsia="en-US"/>
              </w:rPr>
              <w:t>Description</w:t>
            </w:r>
          </w:p>
        </w:tc>
        <w:tc>
          <w:tcPr>
            <w:tcW w:w="1061" w:type="dxa"/>
            <w:shd w:val="clear" w:color="auto" w:fill="FFE600"/>
          </w:tcPr>
          <w:p w14:paraId="7B861D2B" w14:textId="502EF9BC" w:rsidR="005E513F" w:rsidRPr="006F7F68" w:rsidRDefault="005E513F" w:rsidP="005E513F">
            <w:pPr>
              <w:pStyle w:val="Brdtekst1"/>
              <w:rPr>
                <w:rFonts w:ascii="Calibri" w:hAnsi="Calibri" w:cs="Calibri"/>
                <w:b/>
                <w:bCs/>
                <w:lang w:val="en-US" w:eastAsia="en-US"/>
              </w:rPr>
            </w:pPr>
            <w:r w:rsidRPr="006F7F68">
              <w:rPr>
                <w:rFonts w:ascii="Calibri" w:hAnsi="Calibri" w:cs="Calibri"/>
                <w:b/>
                <w:bCs/>
                <w:lang w:val="en-US" w:eastAsia="en-US"/>
              </w:rPr>
              <w:t>Assumption/Risk</w:t>
            </w:r>
          </w:p>
        </w:tc>
        <w:tc>
          <w:tcPr>
            <w:tcW w:w="1261" w:type="dxa"/>
            <w:shd w:val="clear" w:color="auto" w:fill="FFE600"/>
          </w:tcPr>
          <w:p w14:paraId="6319F248" w14:textId="7B0C640A" w:rsidR="005E513F" w:rsidRPr="006F7F68" w:rsidRDefault="005E513F" w:rsidP="005E513F">
            <w:pPr>
              <w:pStyle w:val="Brdtekst1"/>
              <w:rPr>
                <w:rFonts w:ascii="Calibri" w:hAnsi="Calibri" w:cs="Calibri"/>
                <w:b/>
                <w:bCs/>
                <w:lang w:val="en-US" w:eastAsia="en-US"/>
              </w:rPr>
            </w:pPr>
            <w:r w:rsidRPr="006F7F68">
              <w:rPr>
                <w:rFonts w:ascii="Calibri" w:hAnsi="Calibri" w:cs="Calibri"/>
                <w:b/>
                <w:bCs/>
                <w:lang w:val="en-US" w:eastAsia="en-US"/>
              </w:rPr>
              <w:t>Business/Technical</w:t>
            </w:r>
          </w:p>
        </w:tc>
        <w:tc>
          <w:tcPr>
            <w:tcW w:w="862" w:type="dxa"/>
            <w:shd w:val="clear" w:color="auto" w:fill="FFE600"/>
          </w:tcPr>
          <w:p w14:paraId="75709124" w14:textId="24A2E0BA" w:rsidR="005E513F" w:rsidRPr="006F7F68" w:rsidRDefault="005E513F" w:rsidP="005E513F">
            <w:pPr>
              <w:pStyle w:val="Brdtekst1"/>
              <w:rPr>
                <w:rFonts w:ascii="Calibri" w:hAnsi="Calibri" w:cs="Calibri"/>
                <w:b/>
                <w:bCs/>
                <w:lang w:val="en-US" w:eastAsia="en-US"/>
              </w:rPr>
            </w:pPr>
            <w:r w:rsidRPr="006F7F68">
              <w:rPr>
                <w:rFonts w:ascii="Calibri" w:hAnsi="Calibri" w:cs="Calibri"/>
                <w:b/>
                <w:bCs/>
                <w:lang w:val="en-US" w:eastAsia="en-US"/>
              </w:rPr>
              <w:t>Status</w:t>
            </w:r>
          </w:p>
        </w:tc>
        <w:tc>
          <w:tcPr>
            <w:tcW w:w="2571" w:type="dxa"/>
            <w:shd w:val="clear" w:color="auto" w:fill="FFE600"/>
          </w:tcPr>
          <w:p w14:paraId="58D38D8B" w14:textId="322962FA" w:rsidR="005E513F" w:rsidRPr="006F7F68" w:rsidRDefault="005E513F" w:rsidP="005E513F">
            <w:pPr>
              <w:pStyle w:val="Brdtekst1"/>
              <w:rPr>
                <w:rFonts w:ascii="Calibri" w:hAnsi="Calibri" w:cs="Calibri"/>
                <w:b/>
                <w:bCs/>
                <w:lang w:val="en-US" w:eastAsia="en-US"/>
              </w:rPr>
            </w:pPr>
            <w:r w:rsidRPr="006F7F68">
              <w:rPr>
                <w:rFonts w:ascii="Calibri" w:hAnsi="Calibri" w:cs="Calibri"/>
                <w:b/>
                <w:bCs/>
                <w:lang w:val="en-US" w:eastAsia="en-US"/>
              </w:rPr>
              <w:t>Mitigation</w:t>
            </w:r>
          </w:p>
        </w:tc>
      </w:tr>
      <w:tr w:rsidR="005E513F" w:rsidRPr="006F7F68" w14:paraId="65B0BA76" w14:textId="46E9F858" w:rsidTr="0044210A">
        <w:tc>
          <w:tcPr>
            <w:tcW w:w="697" w:type="dxa"/>
          </w:tcPr>
          <w:p w14:paraId="27D7AC80" w14:textId="060918DD" w:rsidR="005E513F" w:rsidRPr="006F7F68" w:rsidRDefault="00B11879" w:rsidP="005E513F">
            <w:pPr>
              <w:pStyle w:val="Brdtekst1"/>
              <w:rPr>
                <w:rFonts w:ascii="Calibri" w:hAnsi="Calibri" w:cs="Calibri"/>
                <w:lang w:val="en-US" w:eastAsia="en-US"/>
              </w:rPr>
            </w:pPr>
            <w:r>
              <w:rPr>
                <w:rFonts w:ascii="Calibri" w:hAnsi="Calibri" w:cs="Calibri"/>
                <w:lang w:val="en-US" w:eastAsia="en-US"/>
              </w:rPr>
              <w:t>1</w:t>
            </w:r>
          </w:p>
        </w:tc>
        <w:tc>
          <w:tcPr>
            <w:tcW w:w="2723" w:type="dxa"/>
          </w:tcPr>
          <w:p w14:paraId="1801622D" w14:textId="6F5B99F1" w:rsidR="005E513F" w:rsidRPr="006F7F68" w:rsidRDefault="00B11879" w:rsidP="005E513F">
            <w:pPr>
              <w:pStyle w:val="Brdtekst1"/>
              <w:rPr>
                <w:rFonts w:ascii="Calibri" w:hAnsi="Calibri" w:cs="Calibri"/>
                <w:lang w:val="en-US" w:eastAsia="en-US"/>
              </w:rPr>
            </w:pPr>
            <w:r>
              <w:rPr>
                <w:rFonts w:ascii="Calibri" w:hAnsi="Calibri" w:cs="Calibri"/>
                <w:lang w:val="en-US" w:eastAsia="en-US"/>
              </w:rPr>
              <w:t>Any change or upgrade to external systems, i.e. Naukri/IIM Jobs would require change to solution.</w:t>
            </w:r>
          </w:p>
        </w:tc>
        <w:tc>
          <w:tcPr>
            <w:tcW w:w="1061" w:type="dxa"/>
          </w:tcPr>
          <w:p w14:paraId="08200A41" w14:textId="25FA08CD" w:rsidR="005E513F" w:rsidRPr="006F7F68" w:rsidRDefault="00B11879" w:rsidP="005E513F">
            <w:pPr>
              <w:pStyle w:val="Brdtekst1"/>
              <w:rPr>
                <w:rFonts w:ascii="Calibri" w:hAnsi="Calibri" w:cs="Calibri"/>
                <w:lang w:val="en-US" w:eastAsia="en-US"/>
              </w:rPr>
            </w:pPr>
            <w:r>
              <w:rPr>
                <w:rFonts w:ascii="Calibri" w:hAnsi="Calibri" w:cs="Calibri"/>
                <w:lang w:val="en-US" w:eastAsia="en-US"/>
              </w:rPr>
              <w:t>Risk</w:t>
            </w:r>
          </w:p>
        </w:tc>
        <w:tc>
          <w:tcPr>
            <w:tcW w:w="1261" w:type="dxa"/>
          </w:tcPr>
          <w:p w14:paraId="5036120A" w14:textId="719DC901" w:rsidR="005E513F" w:rsidRPr="006F7F68" w:rsidRDefault="00B11879" w:rsidP="005E513F">
            <w:pPr>
              <w:pStyle w:val="Brdtekst1"/>
              <w:rPr>
                <w:rFonts w:ascii="Calibri" w:hAnsi="Calibri" w:cs="Calibri"/>
                <w:lang w:val="en-US" w:eastAsia="en-US"/>
              </w:rPr>
            </w:pPr>
            <w:r>
              <w:rPr>
                <w:rFonts w:ascii="Calibri" w:hAnsi="Calibri" w:cs="Calibri"/>
                <w:lang w:val="en-US" w:eastAsia="en-US"/>
              </w:rPr>
              <w:t>Technical</w:t>
            </w:r>
          </w:p>
        </w:tc>
        <w:tc>
          <w:tcPr>
            <w:tcW w:w="862" w:type="dxa"/>
          </w:tcPr>
          <w:p w14:paraId="455EECD6" w14:textId="3E11C401" w:rsidR="005E513F" w:rsidRPr="006F7F68" w:rsidRDefault="00B11879" w:rsidP="005E513F">
            <w:pPr>
              <w:pStyle w:val="Brdtekst1"/>
              <w:rPr>
                <w:rFonts w:ascii="Calibri" w:hAnsi="Calibri" w:cs="Calibri"/>
                <w:lang w:val="en-US" w:eastAsia="en-US"/>
              </w:rPr>
            </w:pPr>
            <w:r>
              <w:rPr>
                <w:rFonts w:ascii="Calibri" w:hAnsi="Calibri" w:cs="Calibri"/>
                <w:lang w:val="en-US" w:eastAsia="en-US"/>
              </w:rPr>
              <w:t>Open</w:t>
            </w:r>
          </w:p>
        </w:tc>
        <w:tc>
          <w:tcPr>
            <w:tcW w:w="2571" w:type="dxa"/>
          </w:tcPr>
          <w:p w14:paraId="18E9228F" w14:textId="56989A1F" w:rsidR="005E513F" w:rsidRPr="006F7F68" w:rsidRDefault="00B11879" w:rsidP="005E513F">
            <w:pPr>
              <w:pStyle w:val="Brdtekst1"/>
              <w:rPr>
                <w:rFonts w:ascii="Calibri" w:hAnsi="Calibri" w:cs="Calibri"/>
                <w:lang w:val="en-US" w:eastAsia="en-US"/>
              </w:rPr>
            </w:pPr>
            <w:r>
              <w:rPr>
                <w:rFonts w:ascii="Calibri" w:hAnsi="Calibri" w:cs="Calibri"/>
                <w:lang w:val="en-US" w:eastAsia="en-US"/>
              </w:rPr>
              <w:t>Business team to update the support team if there is any change / update on the website.</w:t>
            </w:r>
          </w:p>
        </w:tc>
      </w:tr>
    </w:tbl>
    <w:p w14:paraId="73C92021" w14:textId="77777777" w:rsidR="005E513F" w:rsidRPr="006F7F68" w:rsidRDefault="005E513F" w:rsidP="005E513F">
      <w:pPr>
        <w:pStyle w:val="Brdtekst1"/>
        <w:rPr>
          <w:rFonts w:ascii="Calibri" w:hAnsi="Calibri" w:cs="Calibri"/>
          <w:lang w:val="en-US" w:eastAsia="en-US"/>
        </w:rPr>
      </w:pPr>
    </w:p>
    <w:p w14:paraId="7968257F" w14:textId="77777777" w:rsidR="004B653A" w:rsidRPr="006F7F68" w:rsidRDefault="004B653A" w:rsidP="004B653A">
      <w:pPr>
        <w:pStyle w:val="Ov1nr"/>
        <w:spacing w:after="480"/>
        <w:ind w:left="965" w:hanging="965"/>
        <w:rPr>
          <w:rFonts w:ascii="Calibri" w:hAnsi="Calibri" w:cs="Calibri"/>
          <w:color w:val="auto"/>
          <w:sz w:val="52"/>
          <w:lang w:val="en-US"/>
        </w:rPr>
      </w:pPr>
      <w:bookmarkStart w:id="49" w:name="_Toc519524820"/>
      <w:bookmarkStart w:id="50" w:name="_Toc524962967"/>
      <w:bookmarkStart w:id="51" w:name="_Toc37261986"/>
      <w:bookmarkStart w:id="52" w:name="_Toc521907085"/>
      <w:bookmarkStart w:id="53" w:name="_Toc475934901"/>
      <w:bookmarkEnd w:id="38"/>
      <w:r w:rsidRPr="006F7F68">
        <w:rPr>
          <w:rFonts w:ascii="Calibri" w:hAnsi="Calibri" w:cs="Calibri"/>
          <w:color w:val="auto"/>
          <w:sz w:val="52"/>
          <w:lang w:val="en-US"/>
        </w:rPr>
        <w:lastRenderedPageBreak/>
        <w:t>Considerations for Testing</w:t>
      </w:r>
      <w:bookmarkEnd w:id="49"/>
      <w:bookmarkEnd w:id="50"/>
      <w:bookmarkEnd w:id="51"/>
    </w:p>
    <w:p w14:paraId="2B736928" w14:textId="77777777" w:rsidR="004B653A" w:rsidRPr="006F7F68" w:rsidRDefault="004B653A" w:rsidP="004B653A">
      <w:pPr>
        <w:pStyle w:val="Ov2nr"/>
        <w:ind w:left="709" w:hanging="709"/>
        <w:rPr>
          <w:rFonts w:ascii="Calibri" w:hAnsi="Calibri" w:cs="Calibri"/>
          <w:lang w:val="en-US"/>
        </w:rPr>
      </w:pPr>
      <w:bookmarkStart w:id="54" w:name="_Toc475934899"/>
      <w:bookmarkStart w:id="55" w:name="_Toc519524821"/>
      <w:bookmarkStart w:id="56" w:name="_Toc524962968"/>
      <w:bookmarkStart w:id="57" w:name="_Toc37261987"/>
      <w:r w:rsidRPr="006F7F68">
        <w:rPr>
          <w:rFonts w:ascii="Calibri" w:hAnsi="Calibri" w:cs="Calibri"/>
          <w:color w:val="auto"/>
          <w:lang w:val="en-US"/>
        </w:rPr>
        <w:t>Unit</w:t>
      </w:r>
      <w:r w:rsidRPr="006F7F68">
        <w:rPr>
          <w:rFonts w:ascii="Calibri" w:hAnsi="Calibri" w:cs="Calibri"/>
          <w:lang w:val="en-US"/>
        </w:rPr>
        <w:t xml:space="preserve"> Testing</w:t>
      </w:r>
      <w:bookmarkEnd w:id="54"/>
      <w:bookmarkEnd w:id="55"/>
      <w:bookmarkEnd w:id="56"/>
      <w:bookmarkEnd w:id="57"/>
    </w:p>
    <w:p w14:paraId="0595EC4A" w14:textId="77777777" w:rsidR="004B653A" w:rsidRPr="006F7F68" w:rsidRDefault="004B653A" w:rsidP="004B653A">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This testing is done on the developer ends in Developer environment with using test data provided by business.</w:t>
      </w:r>
    </w:p>
    <w:tbl>
      <w:tblPr>
        <w:tblStyle w:val="TableGrid"/>
        <w:tblW w:w="0" w:type="auto"/>
        <w:tblLook w:val="04A0" w:firstRow="1" w:lastRow="0" w:firstColumn="1" w:lastColumn="0" w:noHBand="0" w:noVBand="1"/>
      </w:tblPr>
      <w:tblGrid>
        <w:gridCol w:w="2534"/>
        <w:gridCol w:w="6482"/>
      </w:tblGrid>
      <w:tr w:rsidR="004B653A" w:rsidRPr="006F7F68" w14:paraId="4D38B32D" w14:textId="77777777" w:rsidTr="00AE42BE">
        <w:tc>
          <w:tcPr>
            <w:tcW w:w="2534" w:type="dxa"/>
          </w:tcPr>
          <w:p w14:paraId="64D99220" w14:textId="77777777" w:rsidR="004B653A" w:rsidRPr="006F7F68" w:rsidRDefault="004B653A"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Virtual Machine</w:t>
            </w:r>
          </w:p>
        </w:tc>
        <w:tc>
          <w:tcPr>
            <w:tcW w:w="6482" w:type="dxa"/>
          </w:tcPr>
          <w:p w14:paraId="09C7B35D" w14:textId="5F1B32BA" w:rsidR="004B653A" w:rsidRPr="006F7F68" w:rsidRDefault="00A845F4"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TBD</w:t>
            </w:r>
          </w:p>
        </w:tc>
      </w:tr>
      <w:tr w:rsidR="004B653A" w:rsidRPr="006F7F68" w14:paraId="1EFF2F0A" w14:textId="77777777" w:rsidTr="00AE42BE">
        <w:tc>
          <w:tcPr>
            <w:tcW w:w="2534" w:type="dxa"/>
          </w:tcPr>
          <w:p w14:paraId="133EAEA0" w14:textId="77777777" w:rsidR="004B653A" w:rsidRPr="006F7F68" w:rsidRDefault="004B653A"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Shared Folder Path</w:t>
            </w:r>
          </w:p>
        </w:tc>
        <w:tc>
          <w:tcPr>
            <w:tcW w:w="6482" w:type="dxa"/>
          </w:tcPr>
          <w:p w14:paraId="66BDEB77" w14:textId="747315D7" w:rsidR="004B653A" w:rsidRPr="006F7F68" w:rsidRDefault="00A845F4"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TBD</w:t>
            </w:r>
          </w:p>
        </w:tc>
      </w:tr>
      <w:tr w:rsidR="004B653A" w:rsidRPr="006F7F68" w14:paraId="50266B2B" w14:textId="77777777" w:rsidTr="00AE42BE">
        <w:tc>
          <w:tcPr>
            <w:tcW w:w="2534" w:type="dxa"/>
          </w:tcPr>
          <w:p w14:paraId="3EBC614F" w14:textId="77777777" w:rsidR="004B653A" w:rsidRPr="006F7F68" w:rsidRDefault="004B653A"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Frequency, Duration</w:t>
            </w:r>
          </w:p>
        </w:tc>
        <w:tc>
          <w:tcPr>
            <w:tcW w:w="6482" w:type="dxa"/>
          </w:tcPr>
          <w:p w14:paraId="5BEDE2E6" w14:textId="3A528983" w:rsidR="00A845F4" w:rsidRPr="006F7F68" w:rsidRDefault="00A845F4"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TBD</w:t>
            </w:r>
          </w:p>
        </w:tc>
      </w:tr>
    </w:tbl>
    <w:p w14:paraId="7593C5EB" w14:textId="6546B84A" w:rsidR="00F6785F" w:rsidRPr="006F7F68" w:rsidRDefault="00F6785F" w:rsidP="004B653A">
      <w:pPr>
        <w:pStyle w:val="Brdtekst1"/>
        <w:rPr>
          <w:rFonts w:ascii="Calibri" w:hAnsi="Calibri" w:cs="Calibri"/>
          <w:lang w:val="en-US" w:eastAsia="en-US"/>
        </w:rPr>
      </w:pPr>
    </w:p>
    <w:p w14:paraId="1E770598" w14:textId="6518CC77" w:rsidR="0044210A" w:rsidRPr="006F7F68" w:rsidRDefault="0044210A" w:rsidP="004B653A">
      <w:pPr>
        <w:pStyle w:val="Brdtekst1"/>
        <w:rPr>
          <w:rFonts w:ascii="Calibri" w:hAnsi="Calibri" w:cs="Calibri"/>
          <w:lang w:val="en-US" w:eastAsia="en-US"/>
        </w:rPr>
      </w:pPr>
      <w:r w:rsidRPr="006F7F68">
        <w:rPr>
          <w:rFonts w:ascii="Calibri" w:hAnsi="Calibri" w:cs="Calibri"/>
          <w:lang w:val="en-US" w:eastAsia="en-US"/>
        </w:rPr>
        <w:t xml:space="preserve">Note: Test case document will be updated </w:t>
      </w:r>
      <w:r w:rsidR="00745FE4" w:rsidRPr="006F7F68">
        <w:rPr>
          <w:rFonts w:ascii="Calibri" w:hAnsi="Calibri" w:cs="Calibri"/>
          <w:lang w:val="en-US" w:eastAsia="en-US"/>
        </w:rPr>
        <w:t>during SIT</w:t>
      </w:r>
      <w:r w:rsidRPr="006F7F68">
        <w:rPr>
          <w:rFonts w:ascii="Calibri" w:hAnsi="Calibri" w:cs="Calibri"/>
          <w:lang w:val="en-US" w:eastAsia="en-US"/>
        </w:rPr>
        <w:t xml:space="preserve"> stage.</w:t>
      </w:r>
    </w:p>
    <w:p w14:paraId="6FD03280" w14:textId="77777777" w:rsidR="004B653A" w:rsidRPr="006F7F68" w:rsidRDefault="004B653A" w:rsidP="004B653A">
      <w:pPr>
        <w:pStyle w:val="Ov2nr"/>
        <w:ind w:left="709" w:hanging="709"/>
        <w:rPr>
          <w:rFonts w:ascii="Calibri" w:hAnsi="Calibri" w:cs="Calibri"/>
          <w:color w:val="auto"/>
          <w:lang w:val="en-US"/>
        </w:rPr>
      </w:pPr>
      <w:bookmarkStart w:id="58" w:name="_Toc475934900"/>
      <w:bookmarkStart w:id="59" w:name="_Toc519524822"/>
      <w:bookmarkStart w:id="60" w:name="_Toc524962969"/>
      <w:bookmarkStart w:id="61" w:name="_Toc37261988"/>
      <w:r w:rsidRPr="006F7F68">
        <w:rPr>
          <w:rFonts w:ascii="Calibri" w:hAnsi="Calibri" w:cs="Calibri"/>
          <w:color w:val="auto"/>
          <w:lang w:val="en-US"/>
        </w:rPr>
        <w:t>Acceptance Testing</w:t>
      </w:r>
      <w:bookmarkEnd w:id="58"/>
      <w:bookmarkEnd w:id="59"/>
      <w:bookmarkEnd w:id="60"/>
      <w:bookmarkEnd w:id="61"/>
    </w:p>
    <w:p w14:paraId="212E4C1E" w14:textId="54B20376" w:rsidR="004B653A" w:rsidRPr="006F7F68" w:rsidRDefault="004B653A" w:rsidP="004B653A">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 xml:space="preserve">This testing will be done by business team in </w:t>
      </w:r>
      <w:r w:rsidR="00D45745">
        <w:rPr>
          <w:rFonts w:ascii="Calibri" w:hAnsi="Calibri" w:cs="Calibri"/>
          <w:color w:val="000000" w:themeColor="text1"/>
          <w:lang w:val="en-US" w:eastAsia="en-US"/>
        </w:rPr>
        <w:t xml:space="preserve">Production </w:t>
      </w:r>
      <w:r w:rsidRPr="006F7F68">
        <w:rPr>
          <w:rFonts w:ascii="Calibri" w:hAnsi="Calibri" w:cs="Calibri"/>
          <w:color w:val="000000" w:themeColor="text1"/>
          <w:lang w:val="en-US" w:eastAsia="en-US"/>
        </w:rPr>
        <w:t xml:space="preserve">environment. During this phase, </w:t>
      </w:r>
      <w:r w:rsidR="00AC4AF0" w:rsidRPr="006F7F68">
        <w:rPr>
          <w:rFonts w:ascii="Calibri" w:hAnsi="Calibri" w:cs="Calibri"/>
          <w:color w:val="000000" w:themeColor="text1"/>
          <w:lang w:val="en-US" w:eastAsia="en-US"/>
        </w:rPr>
        <w:t>project</w:t>
      </w:r>
      <w:r w:rsidRPr="006F7F68">
        <w:rPr>
          <w:rFonts w:ascii="Calibri" w:hAnsi="Calibri" w:cs="Calibri"/>
          <w:color w:val="000000" w:themeColor="text1"/>
          <w:lang w:val="en-US" w:eastAsia="en-US"/>
        </w:rPr>
        <w:t xml:space="preserve"> team will provide support in resolving any issue or in making any tweaks in the BOT processing.</w:t>
      </w:r>
    </w:p>
    <w:tbl>
      <w:tblPr>
        <w:tblStyle w:val="TableGrid"/>
        <w:tblW w:w="0" w:type="auto"/>
        <w:tblLook w:val="04A0" w:firstRow="1" w:lastRow="0" w:firstColumn="1" w:lastColumn="0" w:noHBand="0" w:noVBand="1"/>
      </w:tblPr>
      <w:tblGrid>
        <w:gridCol w:w="2587"/>
        <w:gridCol w:w="6429"/>
      </w:tblGrid>
      <w:tr w:rsidR="004B653A" w:rsidRPr="006F7F68" w14:paraId="01EF5EF2" w14:textId="77777777" w:rsidTr="0015408F">
        <w:tc>
          <w:tcPr>
            <w:tcW w:w="2587" w:type="dxa"/>
          </w:tcPr>
          <w:p w14:paraId="082AD8DE" w14:textId="77777777" w:rsidR="004B653A" w:rsidRPr="006F7F68" w:rsidRDefault="004B653A"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Orchestrator Server</w:t>
            </w:r>
          </w:p>
        </w:tc>
        <w:tc>
          <w:tcPr>
            <w:tcW w:w="6429" w:type="dxa"/>
          </w:tcPr>
          <w:p w14:paraId="6ECE7870" w14:textId="3E42AC96" w:rsidR="004B653A" w:rsidRPr="006F7F68" w:rsidRDefault="00C261E1"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TBD</w:t>
            </w:r>
          </w:p>
        </w:tc>
      </w:tr>
      <w:tr w:rsidR="004B653A" w:rsidRPr="006F7F68" w14:paraId="07FE9BAE" w14:textId="77777777" w:rsidTr="0015408F">
        <w:tc>
          <w:tcPr>
            <w:tcW w:w="2587" w:type="dxa"/>
          </w:tcPr>
          <w:p w14:paraId="571A1FF0" w14:textId="77777777" w:rsidR="004B653A" w:rsidRPr="006F7F68" w:rsidRDefault="004B653A"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Virtual Machine</w:t>
            </w:r>
          </w:p>
        </w:tc>
        <w:tc>
          <w:tcPr>
            <w:tcW w:w="6429" w:type="dxa"/>
          </w:tcPr>
          <w:p w14:paraId="2048129C" w14:textId="2D9F4914" w:rsidR="004B653A" w:rsidRPr="006F7F68" w:rsidRDefault="00C261E1"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TBD</w:t>
            </w:r>
          </w:p>
        </w:tc>
      </w:tr>
      <w:tr w:rsidR="004B653A" w:rsidRPr="006F7F68" w14:paraId="1E2FABA7" w14:textId="77777777" w:rsidTr="0015408F">
        <w:tc>
          <w:tcPr>
            <w:tcW w:w="2587" w:type="dxa"/>
          </w:tcPr>
          <w:p w14:paraId="4DA70DBE" w14:textId="77777777" w:rsidR="004B653A" w:rsidRPr="006F7F68" w:rsidRDefault="004B653A"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Shared Folder Path</w:t>
            </w:r>
          </w:p>
        </w:tc>
        <w:tc>
          <w:tcPr>
            <w:tcW w:w="6429" w:type="dxa"/>
          </w:tcPr>
          <w:p w14:paraId="1CC72052" w14:textId="0EE06894" w:rsidR="004B653A" w:rsidRPr="006F7F68" w:rsidRDefault="00C261E1" w:rsidP="0015408F">
            <w:pPr>
              <w:pStyle w:val="Brdtekst1"/>
              <w:rPr>
                <w:rFonts w:ascii="Calibri" w:hAnsi="Calibri" w:cs="Calibri"/>
                <w:color w:val="000000" w:themeColor="text1"/>
                <w:lang w:val="en-US" w:eastAsia="en-IN"/>
              </w:rPr>
            </w:pPr>
            <w:r w:rsidRPr="006F7F68">
              <w:rPr>
                <w:rFonts w:ascii="Calibri" w:hAnsi="Calibri" w:cs="Calibri"/>
                <w:color w:val="000000" w:themeColor="text1"/>
                <w:lang w:val="en-US" w:eastAsia="en-IN"/>
              </w:rPr>
              <w:t>TBD</w:t>
            </w:r>
          </w:p>
        </w:tc>
      </w:tr>
      <w:tr w:rsidR="004B653A" w:rsidRPr="006F7F68" w14:paraId="684094DB" w14:textId="77777777" w:rsidTr="0015408F">
        <w:tc>
          <w:tcPr>
            <w:tcW w:w="2587" w:type="dxa"/>
          </w:tcPr>
          <w:p w14:paraId="25D8F28C" w14:textId="77777777" w:rsidR="004B653A" w:rsidRPr="006F7F68" w:rsidRDefault="004B653A"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Frequency, Duration</w:t>
            </w:r>
          </w:p>
        </w:tc>
        <w:tc>
          <w:tcPr>
            <w:tcW w:w="6429" w:type="dxa"/>
          </w:tcPr>
          <w:p w14:paraId="0EDDA646" w14:textId="5DCF32F6" w:rsidR="0020685D" w:rsidRPr="006F7F68" w:rsidRDefault="00C261E1" w:rsidP="0015408F">
            <w:pPr>
              <w:pStyle w:val="Brdtekst1"/>
              <w:rPr>
                <w:rFonts w:ascii="Calibri" w:hAnsi="Calibri" w:cs="Calibri"/>
                <w:color w:val="000000" w:themeColor="text1"/>
                <w:lang w:val="en-US" w:eastAsia="en-US"/>
              </w:rPr>
            </w:pPr>
            <w:r w:rsidRPr="006F7F68">
              <w:rPr>
                <w:rFonts w:ascii="Calibri" w:hAnsi="Calibri" w:cs="Calibri"/>
                <w:color w:val="000000" w:themeColor="text1"/>
                <w:lang w:val="en-US" w:eastAsia="en-US"/>
              </w:rPr>
              <w:t>Daily for 1 week</w:t>
            </w:r>
          </w:p>
        </w:tc>
      </w:tr>
    </w:tbl>
    <w:bookmarkEnd w:id="52"/>
    <w:p w14:paraId="4C0DF80D" w14:textId="7CB2D0DD" w:rsidR="004B653A" w:rsidRPr="006F7F68" w:rsidRDefault="00912238" w:rsidP="004B653A">
      <w:pPr>
        <w:pStyle w:val="Brdtekst1"/>
        <w:rPr>
          <w:rFonts w:ascii="Calibri" w:hAnsi="Calibri" w:cs="Calibri"/>
          <w:color w:val="000000" w:themeColor="text1"/>
          <w:lang w:val="en-US" w:eastAsia="en-US"/>
        </w:rPr>
      </w:pPr>
      <w:r w:rsidRPr="00912238">
        <w:rPr>
          <w:rFonts w:ascii="Calibri" w:hAnsi="Calibri" w:cs="Calibri"/>
          <w:color w:val="000000" w:themeColor="text1"/>
          <w:lang w:val="en-US" w:eastAsia="en-US"/>
        </w:rPr>
        <w:t>Note:</w:t>
      </w:r>
      <w:r>
        <w:rPr>
          <w:rFonts w:ascii="Calibri" w:hAnsi="Calibri" w:cs="Calibri"/>
          <w:color w:val="000000" w:themeColor="text1"/>
          <w:lang w:val="en-US" w:eastAsia="en-US"/>
        </w:rPr>
        <w:t xml:space="preserve"> Test cases needs to be shared by business team, </w:t>
      </w:r>
      <w:r w:rsidR="007F5760">
        <w:rPr>
          <w:rFonts w:ascii="Calibri" w:hAnsi="Calibri" w:cs="Calibri"/>
          <w:color w:val="000000" w:themeColor="text1"/>
          <w:lang w:val="en-US" w:eastAsia="en-US"/>
        </w:rPr>
        <w:t>in line</w:t>
      </w:r>
      <w:r>
        <w:rPr>
          <w:rFonts w:ascii="Calibri" w:hAnsi="Calibri" w:cs="Calibri"/>
          <w:color w:val="000000" w:themeColor="text1"/>
          <w:lang w:val="en-US" w:eastAsia="en-US"/>
        </w:rPr>
        <w:t xml:space="preserve"> with Unit Testing Test cases mentioned in section 4.1</w:t>
      </w:r>
    </w:p>
    <w:p w14:paraId="05070FFA" w14:textId="77777777" w:rsidR="004B653A" w:rsidRPr="006F7F68" w:rsidRDefault="004B653A" w:rsidP="004B653A">
      <w:pPr>
        <w:pStyle w:val="Ov2nr"/>
        <w:ind w:left="709" w:hanging="709"/>
        <w:rPr>
          <w:rFonts w:ascii="Calibri" w:hAnsi="Calibri" w:cs="Calibri"/>
          <w:lang w:val="en-US"/>
        </w:rPr>
      </w:pPr>
      <w:bookmarkStart w:id="62" w:name="_Toc519524832"/>
      <w:bookmarkStart w:id="63" w:name="_Toc524962965"/>
      <w:bookmarkStart w:id="64" w:name="_Toc37261989"/>
      <w:r w:rsidRPr="006F7F68">
        <w:rPr>
          <w:rFonts w:ascii="Calibri" w:hAnsi="Calibri" w:cs="Calibri"/>
          <w:lang w:val="en-US"/>
        </w:rPr>
        <w:t>Requirements for moving to Production environment</w:t>
      </w:r>
      <w:bookmarkEnd w:id="62"/>
      <w:bookmarkEnd w:id="63"/>
      <w:bookmarkEnd w:id="64"/>
    </w:p>
    <w:p w14:paraId="7AFCADC7" w14:textId="77777777" w:rsidR="004B653A" w:rsidRPr="006F7F68" w:rsidRDefault="004B653A" w:rsidP="00C71BF2">
      <w:pPr>
        <w:pStyle w:val="ListParagraph"/>
        <w:numPr>
          <w:ilvl w:val="2"/>
          <w:numId w:val="8"/>
        </w:numPr>
        <w:rPr>
          <w:rFonts w:ascii="Calibri" w:hAnsi="Calibri" w:cs="Calibri"/>
          <w:color w:val="000000" w:themeColor="text1"/>
          <w:lang w:val="en-US"/>
        </w:rPr>
      </w:pPr>
      <w:r w:rsidRPr="006F7F68">
        <w:rPr>
          <w:rFonts w:ascii="Calibri" w:hAnsi="Calibri" w:cs="Calibri"/>
          <w:color w:val="000000" w:themeColor="text1"/>
          <w:lang w:val="en-US"/>
        </w:rPr>
        <w:t>QA report</w:t>
      </w:r>
    </w:p>
    <w:p w14:paraId="4AA3A1D4" w14:textId="77777777" w:rsidR="004B653A" w:rsidRPr="006F7F68" w:rsidRDefault="004B653A" w:rsidP="00C71BF2">
      <w:pPr>
        <w:pStyle w:val="ListParagraph"/>
        <w:numPr>
          <w:ilvl w:val="2"/>
          <w:numId w:val="8"/>
        </w:numPr>
        <w:rPr>
          <w:rFonts w:ascii="Calibri" w:hAnsi="Calibri" w:cs="Calibri"/>
          <w:color w:val="000000" w:themeColor="text1"/>
          <w:lang w:val="en-US"/>
        </w:rPr>
      </w:pPr>
      <w:r w:rsidRPr="006F7F68">
        <w:rPr>
          <w:rFonts w:ascii="Calibri" w:hAnsi="Calibri" w:cs="Calibri"/>
          <w:color w:val="000000" w:themeColor="text1"/>
          <w:lang w:val="en-US"/>
        </w:rPr>
        <w:t>Acceptance email- Endorsement from SME for UAT complete</w:t>
      </w:r>
    </w:p>
    <w:p w14:paraId="028429A5" w14:textId="77777777" w:rsidR="004B653A" w:rsidRPr="006F7F68" w:rsidRDefault="004B653A" w:rsidP="00C71BF2">
      <w:pPr>
        <w:pStyle w:val="ListParagraph"/>
        <w:numPr>
          <w:ilvl w:val="2"/>
          <w:numId w:val="8"/>
        </w:numPr>
        <w:rPr>
          <w:rFonts w:ascii="Calibri" w:hAnsi="Calibri" w:cs="Calibri"/>
          <w:color w:val="000000" w:themeColor="text1"/>
          <w:lang w:val="en-US"/>
        </w:rPr>
      </w:pPr>
      <w:r w:rsidRPr="006F7F68">
        <w:rPr>
          <w:rFonts w:ascii="Calibri" w:hAnsi="Calibri" w:cs="Calibri"/>
          <w:color w:val="000000" w:themeColor="text1"/>
          <w:lang w:val="en-US"/>
        </w:rPr>
        <w:t>UAT Test case report</w:t>
      </w:r>
    </w:p>
    <w:p w14:paraId="233E5A70" w14:textId="77777777" w:rsidR="004B653A" w:rsidRPr="006F7F68" w:rsidRDefault="004B653A" w:rsidP="00C71BF2">
      <w:pPr>
        <w:pStyle w:val="ListParagraph"/>
        <w:numPr>
          <w:ilvl w:val="2"/>
          <w:numId w:val="8"/>
        </w:numPr>
        <w:rPr>
          <w:rFonts w:ascii="Calibri" w:hAnsi="Calibri" w:cs="Calibri"/>
          <w:color w:val="000000" w:themeColor="text1"/>
          <w:lang w:val="en-US"/>
        </w:rPr>
      </w:pPr>
      <w:r w:rsidRPr="006F7F68">
        <w:rPr>
          <w:rFonts w:ascii="Calibri" w:hAnsi="Calibri" w:cs="Calibri"/>
          <w:color w:val="000000" w:themeColor="text1"/>
          <w:lang w:val="en-US"/>
        </w:rPr>
        <w:t>Endorsement from Supervisor and Manager</w:t>
      </w:r>
    </w:p>
    <w:p w14:paraId="12FFF130" w14:textId="77777777" w:rsidR="004B653A" w:rsidRPr="006F7F68" w:rsidRDefault="004B653A" w:rsidP="004B653A">
      <w:pPr>
        <w:pStyle w:val="Ov1nr"/>
        <w:spacing w:after="480"/>
        <w:ind w:left="965" w:hanging="965"/>
        <w:rPr>
          <w:rFonts w:ascii="Calibri" w:hAnsi="Calibri" w:cs="Calibri"/>
          <w:color w:val="auto"/>
          <w:sz w:val="52"/>
          <w:szCs w:val="52"/>
          <w:lang w:val="en-US"/>
        </w:rPr>
      </w:pPr>
      <w:bookmarkStart w:id="65" w:name="_Toc524962972"/>
      <w:bookmarkStart w:id="66" w:name="_Toc37261990"/>
      <w:bookmarkStart w:id="67" w:name="_Toc521907088"/>
      <w:r w:rsidRPr="006F7F68">
        <w:rPr>
          <w:rFonts w:ascii="Calibri" w:hAnsi="Calibri" w:cs="Calibri"/>
          <w:color w:val="auto"/>
          <w:sz w:val="52"/>
          <w:lang w:val="en-US"/>
        </w:rPr>
        <w:lastRenderedPageBreak/>
        <w:t>Ongoing</w:t>
      </w:r>
      <w:r w:rsidRPr="006F7F68">
        <w:rPr>
          <w:rFonts w:ascii="Calibri" w:hAnsi="Calibri" w:cs="Calibri"/>
          <w:color w:val="auto"/>
          <w:sz w:val="52"/>
          <w:szCs w:val="52"/>
          <w:lang w:val="en-US"/>
        </w:rPr>
        <w:t xml:space="preserve"> Management</w:t>
      </w:r>
      <w:bookmarkEnd w:id="65"/>
      <w:bookmarkEnd w:id="66"/>
    </w:p>
    <w:p w14:paraId="258B407F" w14:textId="79CFD476" w:rsidR="00644F55" w:rsidRPr="006F7F68" w:rsidRDefault="004B653A" w:rsidP="00644F55">
      <w:pPr>
        <w:pStyle w:val="Ov2nr"/>
        <w:ind w:left="709" w:hanging="709"/>
        <w:rPr>
          <w:rFonts w:ascii="Calibri" w:hAnsi="Calibri" w:cs="Calibri"/>
          <w:lang w:val="en-US"/>
        </w:rPr>
      </w:pPr>
      <w:bookmarkStart w:id="68" w:name="_Toc524962973"/>
      <w:bookmarkStart w:id="69" w:name="_Toc37261991"/>
      <w:r w:rsidRPr="006F7F68">
        <w:rPr>
          <w:rFonts w:ascii="Calibri" w:hAnsi="Calibri" w:cs="Calibri"/>
          <w:lang w:val="en-US"/>
        </w:rPr>
        <w:t>Monitoring &amp; Troubleshooting Guide</w:t>
      </w:r>
      <w:bookmarkEnd w:id="68"/>
      <w:bookmarkEnd w:id="69"/>
    </w:p>
    <w:p w14:paraId="3516A043" w14:textId="303F14EC" w:rsidR="00644F55" w:rsidRPr="006F7F68" w:rsidRDefault="00644F55" w:rsidP="0044210A">
      <w:pPr>
        <w:pStyle w:val="Brdtekst1"/>
        <w:rPr>
          <w:rFonts w:ascii="Calibri" w:hAnsi="Calibri" w:cs="Calibri"/>
          <w:lang w:val="en-US" w:eastAsia="en-US"/>
        </w:rPr>
      </w:pPr>
      <w:r w:rsidRPr="006F7F68">
        <w:rPr>
          <w:rFonts w:ascii="Calibri" w:hAnsi="Calibri" w:cs="Calibri"/>
          <w:lang w:val="en-US" w:eastAsia="en-US"/>
        </w:rPr>
        <w:t xml:space="preserve">This section will be updated </w:t>
      </w:r>
      <w:r w:rsidR="00285D7A">
        <w:rPr>
          <w:rFonts w:ascii="Calibri" w:hAnsi="Calibri" w:cs="Calibri"/>
          <w:lang w:val="en-US" w:eastAsia="en-US"/>
        </w:rPr>
        <w:t>post development in SIT phase.</w:t>
      </w:r>
    </w:p>
    <w:bookmarkEnd w:id="53"/>
    <w:bookmarkEnd w:id="67"/>
    <w:p w14:paraId="3DE47AFC" w14:textId="77777777" w:rsidR="00644F55" w:rsidRPr="006F7F68" w:rsidRDefault="00644F55" w:rsidP="00644F55">
      <w:pPr>
        <w:pStyle w:val="Brdtekst1"/>
        <w:rPr>
          <w:rFonts w:ascii="Calibri" w:hAnsi="Calibri" w:cs="Calibri"/>
          <w:lang w:val="en-US" w:eastAsia="en-US"/>
        </w:rPr>
      </w:pPr>
    </w:p>
    <w:sectPr w:rsidR="00644F55" w:rsidRPr="006F7F68" w:rsidSect="00ED4C00">
      <w:footerReference w:type="default" r:id="rId82"/>
      <w:footerReference w:type="first" r:id="rId83"/>
      <w:pgSz w:w="11906" w:h="16838" w:code="9"/>
      <w:pgMar w:top="1440" w:right="1440" w:bottom="1440" w:left="1440" w:header="851" w:footer="851"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Vinod Kinthali" w:date="2020-04-03T17:31:00Z" w:initials="VK">
    <w:p w14:paraId="6BEE31F6" w14:textId="2DE82C02" w:rsidR="004B7A73" w:rsidRDefault="004B7A73">
      <w:pPr>
        <w:pStyle w:val="CommentText"/>
      </w:pPr>
      <w:r>
        <w:rPr>
          <w:rStyle w:val="CommentReference"/>
        </w:rPr>
        <w:annotationRef/>
      </w:r>
      <w:r>
        <w:t>How will take the count.</w:t>
      </w:r>
    </w:p>
  </w:comment>
  <w:comment w:id="5" w:author="Priyank Piyush" w:date="2020-04-08T00:43:00Z" w:initials="PP">
    <w:p w14:paraId="582C3C96" w14:textId="74A05A4D" w:rsidR="004B7A73" w:rsidRDefault="004B7A73">
      <w:pPr>
        <w:pStyle w:val="CommentText"/>
      </w:pPr>
      <w:r>
        <w:rPr>
          <w:rStyle w:val="CommentReference"/>
        </w:rPr>
        <w:annotationRef/>
      </w:r>
      <w:r>
        <w:rPr>
          <w:rStyle w:val="CommentReference"/>
        </w:rPr>
        <w:t>As discussed this is just for estimate, it will not be a contraint</w:t>
      </w:r>
    </w:p>
  </w:comment>
  <w:comment w:id="11" w:author="Vinod Kinthali" w:date="2020-03-31T11:12:00Z" w:initials="VK">
    <w:p w14:paraId="79838BFA" w14:textId="77777777" w:rsidR="004B7A73" w:rsidRDefault="004B7A73">
      <w:pPr>
        <w:pStyle w:val="CommentText"/>
      </w:pPr>
      <w:r>
        <w:rPr>
          <w:rStyle w:val="CommentReference"/>
        </w:rPr>
        <w:annotationRef/>
      </w:r>
      <w:r>
        <w:t>Posting on LinkedIn, Naukri, IIMjobs, Hirist,</w:t>
      </w:r>
    </w:p>
    <w:p w14:paraId="184A37B1" w14:textId="66C6D1B1" w:rsidR="004B7A73" w:rsidRDefault="004B7A73">
      <w:pPr>
        <w:pStyle w:val="CommentText"/>
      </w:pPr>
      <w:r>
        <w:t>Also it has to track the email responses.</w:t>
      </w:r>
    </w:p>
  </w:comment>
  <w:comment w:id="12" w:author="Priyank Piyush" w:date="2020-03-31T12:58:00Z" w:initials="PP">
    <w:p w14:paraId="1467F1A3" w14:textId="37E72619" w:rsidR="004B7A73" w:rsidRDefault="004B7A73">
      <w:pPr>
        <w:pStyle w:val="CommentText"/>
      </w:pPr>
      <w:r>
        <w:rPr>
          <w:rStyle w:val="CommentReference"/>
        </w:rPr>
        <w:annotationRef/>
      </w:r>
      <w:r>
        <w:t>Updated as discussed.</w:t>
      </w:r>
    </w:p>
    <w:p w14:paraId="39AD6D84" w14:textId="15964DE4" w:rsidR="004B7A73" w:rsidRDefault="004B7A73">
      <w:pPr>
        <w:pStyle w:val="CommentText"/>
      </w:pPr>
    </w:p>
    <w:p w14:paraId="4236ED42" w14:textId="18153DB9" w:rsidR="004B7A73" w:rsidRDefault="004B7A73">
      <w:pPr>
        <w:pStyle w:val="CommentText"/>
      </w:pPr>
      <w:r>
        <w:t>Posting should be one time action</w:t>
      </w:r>
    </w:p>
    <w:p w14:paraId="01EDA81F" w14:textId="77777777" w:rsidR="004B7A73" w:rsidRDefault="004B7A73">
      <w:pPr>
        <w:pStyle w:val="CommentText"/>
      </w:pPr>
    </w:p>
  </w:comment>
  <w:comment w:id="16" w:author="Vinod Kinthali" w:date="2020-03-31T11:15:00Z" w:initials="VK">
    <w:p w14:paraId="05128A41" w14:textId="5AD7A727" w:rsidR="004B7A73" w:rsidRDefault="004B7A73">
      <w:pPr>
        <w:pStyle w:val="CommentText"/>
      </w:pPr>
      <w:r>
        <w:rPr>
          <w:rStyle w:val="CommentReference"/>
        </w:rPr>
        <w:annotationRef/>
      </w:r>
      <w:r>
        <w:t>Add Hirist (Same as IIM jobs)</w:t>
      </w:r>
    </w:p>
  </w:comment>
  <w:comment w:id="17" w:author="Priyank Piyush" w:date="2020-03-31T12:30:00Z" w:initials="PP">
    <w:p w14:paraId="2DFC1EBB" w14:textId="28B8EAE4" w:rsidR="004B7A73" w:rsidRDefault="004B7A73">
      <w:pPr>
        <w:pStyle w:val="CommentText"/>
      </w:pPr>
      <w:r>
        <w:rPr>
          <w:rStyle w:val="CommentReference"/>
        </w:rPr>
        <w:annotationRef/>
      </w:r>
      <w:r>
        <w:t>Added</w:t>
      </w:r>
    </w:p>
  </w:comment>
  <w:comment w:id="21" w:author="Vinod Kinthali" w:date="2020-03-31T11:16:00Z" w:initials="VK">
    <w:p w14:paraId="3E1D297F" w14:textId="6053F7B6" w:rsidR="004B7A73" w:rsidRDefault="004B7A73">
      <w:pPr>
        <w:pStyle w:val="CommentText"/>
      </w:pPr>
      <w:r>
        <w:rPr>
          <w:rStyle w:val="CommentReference"/>
        </w:rPr>
        <w:annotationRef/>
      </w:r>
      <w:r>
        <w:t>It should be able to integrate with the new ATS (Application tracking System) which replace Talent Recruit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EE31F6" w15:done="1"/>
  <w15:commentEx w15:paraId="582C3C96" w15:paraIdParent="6BEE31F6" w15:done="1"/>
  <w15:commentEx w15:paraId="184A37B1" w15:done="1"/>
  <w15:commentEx w15:paraId="01EDA81F" w15:paraIdParent="184A37B1" w15:done="1"/>
  <w15:commentEx w15:paraId="05128A41" w15:done="1"/>
  <w15:commentEx w15:paraId="2DFC1EBB" w15:paraIdParent="05128A41" w15:done="1"/>
  <w15:commentEx w15:paraId="3E1D297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EE31F6" w16cid:durableId="22379CB6"/>
  <w16cid:commentId w16cid:paraId="582C3C96" w16cid:durableId="22379CCF"/>
  <w16cid:commentId w16cid:paraId="184A37B1" w16cid:durableId="222DB5DA"/>
  <w16cid:commentId w16cid:paraId="01EDA81F" w16cid:durableId="22379CB8"/>
  <w16cid:commentId w16cid:paraId="05128A41" w16cid:durableId="222DB5DB"/>
  <w16cid:commentId w16cid:paraId="2DFC1EBB" w16cid:durableId="222DB64B"/>
  <w16cid:commentId w16cid:paraId="3E1D297F" w16cid:durableId="222DB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B82D5" w14:textId="77777777" w:rsidR="006706FF" w:rsidRDefault="006706FF">
      <w:r>
        <w:separator/>
      </w:r>
    </w:p>
  </w:endnote>
  <w:endnote w:type="continuationSeparator" w:id="0">
    <w:p w14:paraId="065AE87B" w14:textId="77777777" w:rsidR="006706FF" w:rsidRDefault="006706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EYInterstate">
    <w:altName w:val="Corbel"/>
    <w:charset w:val="00"/>
    <w:family w:val="auto"/>
    <w:pitch w:val="variable"/>
    <w:sig w:usb0="800002AF" w:usb1="5000204A"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G Times (W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F3B53" w14:textId="07755279" w:rsidR="004B7A73" w:rsidRPr="001F6636" w:rsidRDefault="004B7A73" w:rsidP="001F6636">
    <w:pPr>
      <w:tabs>
        <w:tab w:val="center" w:pos="4153"/>
        <w:tab w:val="right" w:pos="8306"/>
      </w:tabs>
      <w:spacing w:before="60"/>
      <w:jc w:val="left"/>
      <w:rPr>
        <w:rFonts w:cs="Arial"/>
        <w:b/>
        <w:sz w:val="16"/>
        <w:szCs w:val="16"/>
        <w:lang w:val="en-GB"/>
      </w:rPr>
    </w:pPr>
    <w:r w:rsidRPr="00654A63">
      <w:rPr>
        <w:rFonts w:cs="Arial"/>
        <w:b/>
        <w:sz w:val="16"/>
        <w:szCs w:val="16"/>
        <w:lang w:val="en-GB"/>
      </w:rPr>
      <w:fldChar w:fldCharType="begin"/>
    </w:r>
    <w:r w:rsidRPr="00654A63">
      <w:rPr>
        <w:rFonts w:cs="Arial"/>
        <w:b/>
        <w:sz w:val="16"/>
        <w:szCs w:val="16"/>
        <w:lang w:val="en-GB"/>
      </w:rPr>
      <w:instrText xml:space="preserve"> PAGE </w:instrText>
    </w:r>
    <w:r w:rsidRPr="00654A63">
      <w:rPr>
        <w:rFonts w:cs="Arial"/>
        <w:b/>
        <w:sz w:val="16"/>
        <w:szCs w:val="16"/>
        <w:lang w:val="en-GB"/>
      </w:rPr>
      <w:fldChar w:fldCharType="separate"/>
    </w:r>
    <w:r>
      <w:rPr>
        <w:rFonts w:cs="Arial"/>
        <w:b/>
        <w:noProof/>
        <w:sz w:val="16"/>
        <w:szCs w:val="16"/>
        <w:lang w:val="en-GB"/>
      </w:rPr>
      <w:t>30</w:t>
    </w:r>
    <w:r w:rsidRPr="00654A63">
      <w:rPr>
        <w:rFonts w:cs="Arial"/>
        <w:sz w:val="16"/>
        <w:szCs w:val="16"/>
        <w:lang w:val="en-GB"/>
      </w:rPr>
      <w:fldChar w:fldCharType="end"/>
    </w:r>
    <w:r w:rsidRPr="00654A63">
      <w:rPr>
        <w:rFonts w:cs="Arial"/>
        <w:b/>
        <w:sz w:val="16"/>
        <w:szCs w:val="16"/>
        <w:lang w:val="en-GB"/>
      </w:rPr>
      <w:tab/>
    </w:r>
    <w:r>
      <w:rPr>
        <w:rFonts w:cs="Arial"/>
        <w:b/>
        <w:sz w:val="16"/>
        <w:szCs w:val="16"/>
        <w:lang w:val="en-GB"/>
      </w:rPr>
      <w:t>Solution Design Document – HR Sourcing and Tracking Reconciliation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F3B54" w14:textId="77777777" w:rsidR="004B7A73" w:rsidRDefault="004B7A73" w:rsidP="00B50645">
    <w:pPr>
      <w:pStyle w:val="Foote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798EA6" w14:textId="77777777" w:rsidR="006706FF" w:rsidRDefault="006706FF">
      <w:r>
        <w:separator/>
      </w:r>
    </w:p>
  </w:footnote>
  <w:footnote w:type="continuationSeparator" w:id="0">
    <w:p w14:paraId="0908F6E4" w14:textId="77777777" w:rsidR="006706FF" w:rsidRDefault="006706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317F6"/>
    <w:multiLevelType w:val="hybridMultilevel"/>
    <w:tmpl w:val="00144EFC"/>
    <w:lvl w:ilvl="0" w:tplc="2A7C4196">
      <w:start w:val="1"/>
      <w:numFmt w:val="bullet"/>
      <w:pStyle w:val="bullet"/>
      <w:lvlText w:val=""/>
      <w:lvlJc w:val="left"/>
      <w:pPr>
        <w:tabs>
          <w:tab w:val="num" w:pos="567"/>
        </w:tabs>
        <w:ind w:left="567" w:hanging="567"/>
      </w:pPr>
      <w:rPr>
        <w:rFonts w:ascii="Symbol" w:hAnsi="Symbol"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A5D21AA"/>
    <w:multiLevelType w:val="hybridMultilevel"/>
    <w:tmpl w:val="D8548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F430EA"/>
    <w:multiLevelType w:val="hybridMultilevel"/>
    <w:tmpl w:val="261E9028"/>
    <w:lvl w:ilvl="0" w:tplc="846490BC">
      <w:start w:val="1"/>
      <w:numFmt w:val="bullet"/>
      <w:pStyle w:val="Ind1bullet"/>
      <w:lvlText w:val=""/>
      <w:lvlJc w:val="left"/>
      <w:pPr>
        <w:ind w:left="360" w:hanging="360"/>
      </w:pPr>
      <w:rPr>
        <w:rFonts w:ascii="Symbol" w:hAnsi="Symbol" w:hint="default"/>
      </w:rPr>
    </w:lvl>
    <w:lvl w:ilvl="1" w:tplc="EEA8243A">
      <w:start w:val="1"/>
      <w:numFmt w:val="bullet"/>
      <w:pStyle w:val="Ind2bullet"/>
      <w:lvlText w:val=""/>
      <w:lvlJc w:val="left"/>
      <w:pPr>
        <w:ind w:left="357" w:firstLine="0"/>
      </w:pPr>
      <w:rPr>
        <w:rFonts w:ascii="Symbol" w:hAnsi="Symbol" w:hint="default"/>
      </w:rPr>
    </w:lvl>
    <w:lvl w:ilvl="2" w:tplc="EA80E2E2">
      <w:start w:val="1"/>
      <w:numFmt w:val="bullet"/>
      <w:pStyle w:val="Ind3bullet"/>
      <w:lvlText w:val=""/>
      <w:lvlJc w:val="left"/>
      <w:pPr>
        <w:ind w:left="357" w:firstLine="357"/>
      </w:pPr>
      <w:rPr>
        <w:rFonts w:ascii="Symbol" w:hAnsi="Symbol"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238733FD"/>
    <w:multiLevelType w:val="hybridMultilevel"/>
    <w:tmpl w:val="B2B8E32C"/>
    <w:lvl w:ilvl="0" w:tplc="FB42CEF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88510B"/>
    <w:multiLevelType w:val="hybridMultilevel"/>
    <w:tmpl w:val="AAACFE10"/>
    <w:lvl w:ilvl="0" w:tplc="C3D077CE">
      <w:numFmt w:val="bullet"/>
      <w:lvlText w:val="-"/>
      <w:lvlJc w:val="left"/>
      <w:pPr>
        <w:ind w:left="930" w:hanging="360"/>
      </w:pPr>
      <w:rPr>
        <w:rFonts w:ascii="Calibri" w:eastAsia="Times New Roman" w:hAnsi="Calibri" w:cs="Calibri"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5" w15:restartNumberingAfterBreak="0">
    <w:nsid w:val="305D2987"/>
    <w:multiLevelType w:val="singleLevel"/>
    <w:tmpl w:val="32F65FCE"/>
    <w:lvl w:ilvl="0">
      <w:start w:val="1"/>
      <w:numFmt w:val="bullet"/>
      <w:pStyle w:val="ListBullet"/>
      <w:lvlText w:val=""/>
      <w:lvlJc w:val="left"/>
      <w:pPr>
        <w:tabs>
          <w:tab w:val="num" w:pos="567"/>
        </w:tabs>
        <w:ind w:left="567" w:hanging="567"/>
      </w:pPr>
      <w:rPr>
        <w:rFonts w:ascii="Symbol" w:hAnsi="Symbol" w:hint="default"/>
      </w:rPr>
    </w:lvl>
  </w:abstractNum>
  <w:abstractNum w:abstractNumId="6" w15:restartNumberingAfterBreak="0">
    <w:nsid w:val="350429FE"/>
    <w:multiLevelType w:val="multilevel"/>
    <w:tmpl w:val="88686D6A"/>
    <w:lvl w:ilvl="0">
      <w:start w:val="1"/>
      <w:numFmt w:val="decimal"/>
      <w:pStyle w:val="Ov1nr"/>
      <w:lvlText w:val="%1."/>
      <w:lvlJc w:val="left"/>
      <w:pPr>
        <w:ind w:left="360" w:hanging="360"/>
      </w:pPr>
      <w:rPr>
        <w:rFonts w:hint="default"/>
      </w:rPr>
    </w:lvl>
    <w:lvl w:ilvl="1">
      <w:start w:val="1"/>
      <w:numFmt w:val="decimal"/>
      <w:pStyle w:val="Ov2nr"/>
      <w:lvlText w:val="%1.%2."/>
      <w:lvlJc w:val="left"/>
      <w:pPr>
        <w:ind w:left="792" w:hanging="432"/>
      </w:pPr>
      <w:rPr>
        <w:rFonts w:hint="default"/>
      </w:rPr>
    </w:lvl>
    <w:lvl w:ilvl="2">
      <w:start w:val="1"/>
      <w:numFmt w:val="decimal"/>
      <w:pStyle w:val="Ov3nr"/>
      <w:lvlText w:val="%1.5.%3."/>
      <w:lvlJc w:val="left"/>
      <w:pPr>
        <w:ind w:left="646" w:hanging="504"/>
      </w:pPr>
      <w:rPr>
        <w:rFonts w:ascii="EYInterstate" w:hAnsi="EYInterstate" w:hint="default"/>
        <w:b/>
        <w:sz w:val="28"/>
      </w:rPr>
    </w:lvl>
    <w:lvl w:ilvl="3">
      <w:start w:val="1"/>
      <w:numFmt w:val="decimal"/>
      <w:pStyle w:val="Ov4nr"/>
      <w:lvlText w:val="%1.%2.%3.%4."/>
      <w:lvlJc w:val="left"/>
      <w:pPr>
        <w:ind w:left="648" w:hanging="648"/>
      </w:pPr>
      <w:rPr>
        <w:rFonts w:ascii="EYInterstate" w:hAnsi="EYInterstate" w:hint="default"/>
        <w:b w:val="0"/>
      </w:rPr>
    </w:lvl>
    <w:lvl w:ilvl="4">
      <w:start w:val="1"/>
      <w:numFmt w:val="decimal"/>
      <w:pStyle w:val="Ov5nr"/>
      <w:lvlText w:val="%1.%2.%3.%4.%5."/>
      <w:lvlJc w:val="left"/>
      <w:pPr>
        <w:ind w:left="2232" w:hanging="792"/>
      </w:pPr>
      <w:rPr>
        <w:rFonts w:ascii="EYInterstate" w:hAnsi="EYInterstate"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36C4A04"/>
    <w:multiLevelType w:val="multilevel"/>
    <w:tmpl w:val="15F25A40"/>
    <w:lvl w:ilvl="0">
      <w:start w:val="3"/>
      <w:numFmt w:val="decimal"/>
      <w:lvlText w:val="%1"/>
      <w:lvlJc w:val="left"/>
      <w:pPr>
        <w:ind w:left="550" w:hanging="55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080" w:hanging="1080"/>
      </w:pPr>
      <w:rPr>
        <w:rFonts w:ascii="EYInterstate" w:eastAsia="Times New Roman" w:hAnsi="EYInterstate" w:cs="Times New Roman"/>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8" w15:restartNumberingAfterBreak="0">
    <w:nsid w:val="4BCA50F0"/>
    <w:multiLevelType w:val="multilevel"/>
    <w:tmpl w:val="8E2461B6"/>
    <w:lvl w:ilvl="0">
      <w:start w:val="2"/>
      <w:numFmt w:val="decimal"/>
      <w:lvlText w:val="%1"/>
      <w:lvlJc w:val="left"/>
      <w:pPr>
        <w:ind w:left="430" w:hanging="4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4DBC7000"/>
    <w:multiLevelType w:val="hybridMultilevel"/>
    <w:tmpl w:val="063A3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2B4DB2"/>
    <w:multiLevelType w:val="multilevel"/>
    <w:tmpl w:val="A5486F32"/>
    <w:lvl w:ilvl="0">
      <w:start w:val="1"/>
      <w:numFmt w:val="decimal"/>
      <w:pStyle w:val="Ind1nr"/>
      <w:lvlText w:val="%1."/>
      <w:lvlJc w:val="left"/>
      <w:pPr>
        <w:ind w:left="360" w:hanging="360"/>
      </w:pPr>
      <w:rPr>
        <w:rFonts w:hint="default"/>
      </w:rPr>
    </w:lvl>
    <w:lvl w:ilvl="1">
      <w:start w:val="1"/>
      <w:numFmt w:val="decimal"/>
      <w:pStyle w:val="Ind2nr"/>
      <w:lvlText w:val="%1.%2."/>
      <w:lvlJc w:val="left"/>
      <w:pPr>
        <w:ind w:left="792" w:hanging="432"/>
      </w:pPr>
      <w:rPr>
        <w:rFonts w:hint="default"/>
      </w:rPr>
    </w:lvl>
    <w:lvl w:ilvl="2">
      <w:start w:val="1"/>
      <w:numFmt w:val="decimal"/>
      <w:pStyle w:val="Ind3nr"/>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B854DAE"/>
    <w:multiLevelType w:val="hybridMultilevel"/>
    <w:tmpl w:val="0CE611F2"/>
    <w:lvl w:ilvl="0" w:tplc="5038C74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F704C5"/>
    <w:multiLevelType w:val="multilevel"/>
    <w:tmpl w:val="026AF0B4"/>
    <w:styleLink w:val="Bulletliste"/>
    <w:lvl w:ilvl="0">
      <w:start w:val="1"/>
      <w:numFmt w:val="bullet"/>
      <w:lvlText w:val=""/>
      <w:lvlJc w:val="left"/>
      <w:pPr>
        <w:tabs>
          <w:tab w:val="num" w:pos="567"/>
        </w:tabs>
        <w:ind w:left="567" w:hanging="567"/>
      </w:pPr>
      <w:rPr>
        <w:rFonts w:ascii="Symbol" w:hAnsi="Symbol" w:hint="default"/>
      </w:rPr>
    </w:lvl>
    <w:lvl w:ilvl="1">
      <w:start w:val="1"/>
      <w:numFmt w:val="bullet"/>
      <w:lvlText w:val=""/>
      <w:lvlJc w:val="left"/>
      <w:pPr>
        <w:tabs>
          <w:tab w:val="num" w:pos="1134"/>
        </w:tabs>
        <w:ind w:left="1134" w:hanging="567"/>
      </w:pPr>
      <w:rPr>
        <w:rFonts w:ascii="Symbol" w:hAnsi="Symbol" w:hint="default"/>
      </w:rPr>
    </w:lvl>
    <w:lvl w:ilvl="2">
      <w:start w:val="1"/>
      <w:numFmt w:val="bullet"/>
      <w:lvlText w:val=""/>
      <w:lvlJc w:val="left"/>
      <w:pPr>
        <w:tabs>
          <w:tab w:val="num" w:pos="1701"/>
        </w:tabs>
        <w:ind w:left="1701" w:hanging="567"/>
      </w:pPr>
      <w:rPr>
        <w:rFonts w:ascii="Symbol" w:hAnsi="Symbol" w:hint="default"/>
      </w:rPr>
    </w:lvl>
    <w:lvl w:ilvl="3">
      <w:start w:val="1"/>
      <w:numFmt w:val="bullet"/>
      <w:lvlText w:val=""/>
      <w:lvlJc w:val="left"/>
      <w:pPr>
        <w:tabs>
          <w:tab w:val="num" w:pos="2268"/>
        </w:tabs>
        <w:ind w:left="2268" w:hanging="567"/>
      </w:pPr>
      <w:rPr>
        <w:rFonts w:ascii="Symbol" w:hAnsi="Symbol" w:hint="default"/>
      </w:rPr>
    </w:lvl>
    <w:lvl w:ilvl="4">
      <w:start w:val="1"/>
      <w:numFmt w:val="bullet"/>
      <w:lvlText w:val=""/>
      <w:lvlJc w:val="left"/>
      <w:pPr>
        <w:tabs>
          <w:tab w:val="num" w:pos="2835"/>
        </w:tabs>
        <w:ind w:left="2835" w:hanging="567"/>
      </w:pPr>
      <w:rPr>
        <w:rFonts w:ascii="Symbol" w:hAnsi="Symbol" w:hint="default"/>
      </w:rPr>
    </w:lvl>
    <w:lvl w:ilvl="5">
      <w:start w:val="1"/>
      <w:numFmt w:val="bullet"/>
      <w:lvlText w:val=""/>
      <w:lvlJc w:val="left"/>
      <w:pPr>
        <w:tabs>
          <w:tab w:val="num" w:pos="3402"/>
        </w:tabs>
        <w:ind w:left="3402" w:hanging="567"/>
      </w:pPr>
      <w:rPr>
        <w:rFonts w:ascii="Symbol" w:hAnsi="Symbol" w:hint="default"/>
      </w:rPr>
    </w:lvl>
    <w:lvl w:ilvl="6">
      <w:start w:val="1"/>
      <w:numFmt w:val="bullet"/>
      <w:lvlText w:val=""/>
      <w:lvlJc w:val="left"/>
      <w:pPr>
        <w:tabs>
          <w:tab w:val="num" w:pos="3969"/>
        </w:tabs>
        <w:ind w:left="3969" w:hanging="567"/>
      </w:pPr>
      <w:rPr>
        <w:rFonts w:ascii="Symbol" w:hAnsi="Symbol" w:hint="default"/>
      </w:rPr>
    </w:lvl>
    <w:lvl w:ilvl="7">
      <w:start w:val="1"/>
      <w:numFmt w:val="bullet"/>
      <w:lvlText w:val=""/>
      <w:lvlJc w:val="left"/>
      <w:pPr>
        <w:tabs>
          <w:tab w:val="num" w:pos="4536"/>
        </w:tabs>
        <w:ind w:left="4536" w:hanging="567"/>
      </w:pPr>
      <w:rPr>
        <w:rFonts w:ascii="Symbol" w:hAnsi="Symbol" w:hint="default"/>
      </w:rPr>
    </w:lvl>
    <w:lvl w:ilvl="8">
      <w:start w:val="1"/>
      <w:numFmt w:val="bullet"/>
      <w:lvlText w:val=""/>
      <w:lvlJc w:val="left"/>
      <w:pPr>
        <w:ind w:left="5103" w:hanging="567"/>
      </w:pPr>
      <w:rPr>
        <w:rFonts w:ascii="Symbol" w:hAnsi="Symbol" w:hint="default"/>
      </w:rPr>
    </w:lvl>
  </w:abstractNum>
  <w:abstractNum w:abstractNumId="13" w15:restartNumberingAfterBreak="0">
    <w:nsid w:val="6622739F"/>
    <w:multiLevelType w:val="hybridMultilevel"/>
    <w:tmpl w:val="E0362D22"/>
    <w:lvl w:ilvl="0" w:tplc="D54AFD6C">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CB5D8D"/>
    <w:multiLevelType w:val="hybridMultilevel"/>
    <w:tmpl w:val="710C5258"/>
    <w:lvl w:ilvl="0" w:tplc="93C0B91E">
      <w:start w:val="1"/>
      <w:numFmt w:val="bullet"/>
      <w:lvlText w:val="-"/>
      <w:lvlJc w:val="left"/>
      <w:pPr>
        <w:ind w:left="720" w:hanging="360"/>
      </w:pPr>
      <w:rPr>
        <w:rFonts w:ascii="Arial" w:eastAsia="Times New Roman" w:hAnsi="Arial" w:cs="Aria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9E2679"/>
    <w:multiLevelType w:val="hybridMultilevel"/>
    <w:tmpl w:val="5B2E6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2"/>
  </w:num>
  <w:num w:numId="4">
    <w:abstractNumId w:val="6"/>
  </w:num>
  <w:num w:numId="5">
    <w:abstractNumId w:val="2"/>
  </w:num>
  <w:num w:numId="6">
    <w:abstractNumId w:val="10"/>
  </w:num>
  <w:num w:numId="7">
    <w:abstractNumId w:val="8"/>
  </w:num>
  <w:num w:numId="8">
    <w:abstractNumId w:val="7"/>
  </w:num>
  <w:num w:numId="9">
    <w:abstractNumId w:val="15"/>
  </w:num>
  <w:num w:numId="10">
    <w:abstractNumId w:val="1"/>
  </w:num>
  <w:num w:numId="11">
    <w:abstractNumId w:val="13"/>
  </w:num>
  <w:num w:numId="12">
    <w:abstractNumId w:val="14"/>
  </w:num>
  <w:num w:numId="13">
    <w:abstractNumId w:val="11"/>
  </w:num>
  <w:num w:numId="14">
    <w:abstractNumId w:val="4"/>
  </w:num>
  <w:num w:numId="15">
    <w:abstractNumId w:val="3"/>
  </w:num>
  <w:num w:numId="16">
    <w:abstractNumId w:val="9"/>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nod Kinthali">
    <w15:presenceInfo w15:providerId="AD" w15:userId="S-1-5-21-3292056262-1615521648-3468245228-131883"/>
  </w15:person>
  <w15:person w15:author="Priyank Piyush">
    <w15:presenceInfo w15:providerId="AD" w15:userId="S::Priyank.Piyush@mphasis.com::5f5c45b8-2037-417d-b443-4d0ef8c2abf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1304"/>
  <w:autoHyphenation/>
  <w:hyphenationZone w:val="425"/>
  <w:drawingGridHorizontalSpacing w:val="110"/>
  <w:displayHorizontalDrawingGridEvery w:val="2"/>
  <w:characterSpacingControl w:val="doNotCompress"/>
  <w:hdrShapeDefaults>
    <o:shapedefaults v:ext="edit" spidmax="2049">
      <o:colormru v:ext="edit" colors="red"/>
    </o:shapedefaults>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645"/>
    <w:rsid w:val="00000909"/>
    <w:rsid w:val="0000105F"/>
    <w:rsid w:val="00001783"/>
    <w:rsid w:val="00001CE6"/>
    <w:rsid w:val="00001FD6"/>
    <w:rsid w:val="00002204"/>
    <w:rsid w:val="00002847"/>
    <w:rsid w:val="00004109"/>
    <w:rsid w:val="0000560D"/>
    <w:rsid w:val="000057B7"/>
    <w:rsid w:val="00005CE6"/>
    <w:rsid w:val="00005FEA"/>
    <w:rsid w:val="000066ED"/>
    <w:rsid w:val="00006977"/>
    <w:rsid w:val="00006A22"/>
    <w:rsid w:val="00006D0B"/>
    <w:rsid w:val="00006D95"/>
    <w:rsid w:val="0001015F"/>
    <w:rsid w:val="00010A93"/>
    <w:rsid w:val="00010B0C"/>
    <w:rsid w:val="00010F56"/>
    <w:rsid w:val="000115D5"/>
    <w:rsid w:val="00012BFE"/>
    <w:rsid w:val="000133DD"/>
    <w:rsid w:val="00013648"/>
    <w:rsid w:val="000144E8"/>
    <w:rsid w:val="00014DAB"/>
    <w:rsid w:val="0001519F"/>
    <w:rsid w:val="00016B83"/>
    <w:rsid w:val="0002030C"/>
    <w:rsid w:val="000207D4"/>
    <w:rsid w:val="00021071"/>
    <w:rsid w:val="00021505"/>
    <w:rsid w:val="0002160B"/>
    <w:rsid w:val="00021695"/>
    <w:rsid w:val="0002189C"/>
    <w:rsid w:val="0002189E"/>
    <w:rsid w:val="00021CA7"/>
    <w:rsid w:val="00021DF5"/>
    <w:rsid w:val="00021F3A"/>
    <w:rsid w:val="00021F96"/>
    <w:rsid w:val="00022290"/>
    <w:rsid w:val="000225B5"/>
    <w:rsid w:val="00023714"/>
    <w:rsid w:val="000237C3"/>
    <w:rsid w:val="000241F3"/>
    <w:rsid w:val="00025613"/>
    <w:rsid w:val="00025EFE"/>
    <w:rsid w:val="000264B4"/>
    <w:rsid w:val="00027365"/>
    <w:rsid w:val="00027940"/>
    <w:rsid w:val="00027BC9"/>
    <w:rsid w:val="00030376"/>
    <w:rsid w:val="00030923"/>
    <w:rsid w:val="000309A3"/>
    <w:rsid w:val="0003147E"/>
    <w:rsid w:val="00031B4B"/>
    <w:rsid w:val="00031B72"/>
    <w:rsid w:val="00032E66"/>
    <w:rsid w:val="00033948"/>
    <w:rsid w:val="00033A5F"/>
    <w:rsid w:val="00034579"/>
    <w:rsid w:val="00034844"/>
    <w:rsid w:val="000351B5"/>
    <w:rsid w:val="00035BC8"/>
    <w:rsid w:val="00036D52"/>
    <w:rsid w:val="0003732C"/>
    <w:rsid w:val="000377BA"/>
    <w:rsid w:val="00041D5D"/>
    <w:rsid w:val="00041D86"/>
    <w:rsid w:val="00042B93"/>
    <w:rsid w:val="0004315B"/>
    <w:rsid w:val="00043491"/>
    <w:rsid w:val="00044163"/>
    <w:rsid w:val="000449A5"/>
    <w:rsid w:val="00044AC1"/>
    <w:rsid w:val="00045092"/>
    <w:rsid w:val="000459B4"/>
    <w:rsid w:val="00045D96"/>
    <w:rsid w:val="0004742C"/>
    <w:rsid w:val="000518CF"/>
    <w:rsid w:val="00053FDE"/>
    <w:rsid w:val="000540FB"/>
    <w:rsid w:val="0005445E"/>
    <w:rsid w:val="000548F8"/>
    <w:rsid w:val="00054CD6"/>
    <w:rsid w:val="00055EF1"/>
    <w:rsid w:val="00056736"/>
    <w:rsid w:val="00060701"/>
    <w:rsid w:val="0006079A"/>
    <w:rsid w:val="00062091"/>
    <w:rsid w:val="00063809"/>
    <w:rsid w:val="000645DE"/>
    <w:rsid w:val="00064C99"/>
    <w:rsid w:val="000651E5"/>
    <w:rsid w:val="000659DA"/>
    <w:rsid w:val="000659E3"/>
    <w:rsid w:val="00065D2B"/>
    <w:rsid w:val="000666C1"/>
    <w:rsid w:val="000678CF"/>
    <w:rsid w:val="00067CA4"/>
    <w:rsid w:val="00070154"/>
    <w:rsid w:val="0007057A"/>
    <w:rsid w:val="0007062D"/>
    <w:rsid w:val="0007187F"/>
    <w:rsid w:val="00071A3F"/>
    <w:rsid w:val="00071C33"/>
    <w:rsid w:val="00072356"/>
    <w:rsid w:val="00072439"/>
    <w:rsid w:val="000728D4"/>
    <w:rsid w:val="0007377D"/>
    <w:rsid w:val="00073826"/>
    <w:rsid w:val="00073D00"/>
    <w:rsid w:val="00074512"/>
    <w:rsid w:val="00074B86"/>
    <w:rsid w:val="00074D21"/>
    <w:rsid w:val="00074D40"/>
    <w:rsid w:val="00075737"/>
    <w:rsid w:val="000766BB"/>
    <w:rsid w:val="00076BD0"/>
    <w:rsid w:val="00081DA5"/>
    <w:rsid w:val="0008214F"/>
    <w:rsid w:val="000825DA"/>
    <w:rsid w:val="00083369"/>
    <w:rsid w:val="00083BCF"/>
    <w:rsid w:val="00084F84"/>
    <w:rsid w:val="000853D5"/>
    <w:rsid w:val="00085B63"/>
    <w:rsid w:val="000864C7"/>
    <w:rsid w:val="00087787"/>
    <w:rsid w:val="00090130"/>
    <w:rsid w:val="00090B17"/>
    <w:rsid w:val="00090CDD"/>
    <w:rsid w:val="000923CF"/>
    <w:rsid w:val="00092EEF"/>
    <w:rsid w:val="0009303C"/>
    <w:rsid w:val="00093327"/>
    <w:rsid w:val="000944F2"/>
    <w:rsid w:val="000952C9"/>
    <w:rsid w:val="0009558D"/>
    <w:rsid w:val="00096735"/>
    <w:rsid w:val="00096A15"/>
    <w:rsid w:val="000977FD"/>
    <w:rsid w:val="000A0C0B"/>
    <w:rsid w:val="000A0F83"/>
    <w:rsid w:val="000A13BB"/>
    <w:rsid w:val="000A1949"/>
    <w:rsid w:val="000A1B5A"/>
    <w:rsid w:val="000A2566"/>
    <w:rsid w:val="000A2E6D"/>
    <w:rsid w:val="000A36FE"/>
    <w:rsid w:val="000A417D"/>
    <w:rsid w:val="000A465F"/>
    <w:rsid w:val="000A5099"/>
    <w:rsid w:val="000A54DD"/>
    <w:rsid w:val="000A57A5"/>
    <w:rsid w:val="000A70CA"/>
    <w:rsid w:val="000A7B81"/>
    <w:rsid w:val="000B1BE7"/>
    <w:rsid w:val="000B24D8"/>
    <w:rsid w:val="000B2EF5"/>
    <w:rsid w:val="000B2F74"/>
    <w:rsid w:val="000B41C4"/>
    <w:rsid w:val="000B41DA"/>
    <w:rsid w:val="000B5461"/>
    <w:rsid w:val="000B5B9F"/>
    <w:rsid w:val="000B6C18"/>
    <w:rsid w:val="000B76CA"/>
    <w:rsid w:val="000C03CF"/>
    <w:rsid w:val="000C0AC1"/>
    <w:rsid w:val="000C1355"/>
    <w:rsid w:val="000C3AD4"/>
    <w:rsid w:val="000C3E50"/>
    <w:rsid w:val="000C47C5"/>
    <w:rsid w:val="000C482B"/>
    <w:rsid w:val="000C4C67"/>
    <w:rsid w:val="000C5787"/>
    <w:rsid w:val="000C5970"/>
    <w:rsid w:val="000C5BFD"/>
    <w:rsid w:val="000C5F90"/>
    <w:rsid w:val="000C654C"/>
    <w:rsid w:val="000C79F1"/>
    <w:rsid w:val="000D0E8F"/>
    <w:rsid w:val="000D1C18"/>
    <w:rsid w:val="000D25B4"/>
    <w:rsid w:val="000D2FD7"/>
    <w:rsid w:val="000D3E23"/>
    <w:rsid w:val="000D3F17"/>
    <w:rsid w:val="000D43D1"/>
    <w:rsid w:val="000D5D1E"/>
    <w:rsid w:val="000D6BCD"/>
    <w:rsid w:val="000D704B"/>
    <w:rsid w:val="000D7B3B"/>
    <w:rsid w:val="000E064A"/>
    <w:rsid w:val="000E37D0"/>
    <w:rsid w:val="000E43AC"/>
    <w:rsid w:val="000E4A8E"/>
    <w:rsid w:val="000E5319"/>
    <w:rsid w:val="000E5D48"/>
    <w:rsid w:val="000E5EC9"/>
    <w:rsid w:val="000E6657"/>
    <w:rsid w:val="000E6806"/>
    <w:rsid w:val="000E716F"/>
    <w:rsid w:val="000F020C"/>
    <w:rsid w:val="000F05C4"/>
    <w:rsid w:val="000F067E"/>
    <w:rsid w:val="000F2181"/>
    <w:rsid w:val="000F2CED"/>
    <w:rsid w:val="000F39BB"/>
    <w:rsid w:val="000F4046"/>
    <w:rsid w:val="000F459F"/>
    <w:rsid w:val="000F4B0E"/>
    <w:rsid w:val="000F5ECD"/>
    <w:rsid w:val="000F6C0B"/>
    <w:rsid w:val="000F7878"/>
    <w:rsid w:val="000F7F49"/>
    <w:rsid w:val="001016D4"/>
    <w:rsid w:val="00101768"/>
    <w:rsid w:val="00101CFC"/>
    <w:rsid w:val="0010335D"/>
    <w:rsid w:val="001037E2"/>
    <w:rsid w:val="00103C7F"/>
    <w:rsid w:val="00103EB4"/>
    <w:rsid w:val="001043BE"/>
    <w:rsid w:val="00104FA3"/>
    <w:rsid w:val="00105E19"/>
    <w:rsid w:val="001065A2"/>
    <w:rsid w:val="0010666F"/>
    <w:rsid w:val="0010697E"/>
    <w:rsid w:val="00107438"/>
    <w:rsid w:val="001102B0"/>
    <w:rsid w:val="00111C6B"/>
    <w:rsid w:val="00112030"/>
    <w:rsid w:val="00112F23"/>
    <w:rsid w:val="00115BEB"/>
    <w:rsid w:val="00116470"/>
    <w:rsid w:val="001169ED"/>
    <w:rsid w:val="00117786"/>
    <w:rsid w:val="0012081E"/>
    <w:rsid w:val="001210C5"/>
    <w:rsid w:val="00121264"/>
    <w:rsid w:val="001214B5"/>
    <w:rsid w:val="001229F8"/>
    <w:rsid w:val="00123936"/>
    <w:rsid w:val="00123CBD"/>
    <w:rsid w:val="00123F60"/>
    <w:rsid w:val="00124A58"/>
    <w:rsid w:val="00125036"/>
    <w:rsid w:val="00125066"/>
    <w:rsid w:val="00126BEE"/>
    <w:rsid w:val="00127687"/>
    <w:rsid w:val="00127CF5"/>
    <w:rsid w:val="001302DE"/>
    <w:rsid w:val="00130671"/>
    <w:rsid w:val="0013156C"/>
    <w:rsid w:val="00132774"/>
    <w:rsid w:val="0013309E"/>
    <w:rsid w:val="001331C4"/>
    <w:rsid w:val="001331CF"/>
    <w:rsid w:val="00133FB5"/>
    <w:rsid w:val="00134590"/>
    <w:rsid w:val="00134C8C"/>
    <w:rsid w:val="00134DDB"/>
    <w:rsid w:val="00135C6E"/>
    <w:rsid w:val="00136418"/>
    <w:rsid w:val="00137334"/>
    <w:rsid w:val="00137BAC"/>
    <w:rsid w:val="00140EC3"/>
    <w:rsid w:val="0014106C"/>
    <w:rsid w:val="00141B0F"/>
    <w:rsid w:val="00141F17"/>
    <w:rsid w:val="00142341"/>
    <w:rsid w:val="0014265E"/>
    <w:rsid w:val="00142B81"/>
    <w:rsid w:val="00144E62"/>
    <w:rsid w:val="00145C43"/>
    <w:rsid w:val="00145D32"/>
    <w:rsid w:val="0014637F"/>
    <w:rsid w:val="00146549"/>
    <w:rsid w:val="001468EB"/>
    <w:rsid w:val="00146FB3"/>
    <w:rsid w:val="001471BD"/>
    <w:rsid w:val="001471C3"/>
    <w:rsid w:val="001516DC"/>
    <w:rsid w:val="00151EA3"/>
    <w:rsid w:val="001520F1"/>
    <w:rsid w:val="001524E5"/>
    <w:rsid w:val="0015408F"/>
    <w:rsid w:val="001543D1"/>
    <w:rsid w:val="00154C42"/>
    <w:rsid w:val="0015533F"/>
    <w:rsid w:val="001553B7"/>
    <w:rsid w:val="001554D1"/>
    <w:rsid w:val="00156098"/>
    <w:rsid w:val="00156194"/>
    <w:rsid w:val="001564CE"/>
    <w:rsid w:val="0015651B"/>
    <w:rsid w:val="0015656B"/>
    <w:rsid w:val="001605B9"/>
    <w:rsid w:val="00161792"/>
    <w:rsid w:val="0016289F"/>
    <w:rsid w:val="0016294A"/>
    <w:rsid w:val="0016326E"/>
    <w:rsid w:val="00163C01"/>
    <w:rsid w:val="00163C8E"/>
    <w:rsid w:val="001641D1"/>
    <w:rsid w:val="00164454"/>
    <w:rsid w:val="00164A4B"/>
    <w:rsid w:val="001658E2"/>
    <w:rsid w:val="00166261"/>
    <w:rsid w:val="00166429"/>
    <w:rsid w:val="00166B33"/>
    <w:rsid w:val="00166C3E"/>
    <w:rsid w:val="00170026"/>
    <w:rsid w:val="00170862"/>
    <w:rsid w:val="00170D42"/>
    <w:rsid w:val="00170F0D"/>
    <w:rsid w:val="00170F62"/>
    <w:rsid w:val="00171202"/>
    <w:rsid w:val="001712DC"/>
    <w:rsid w:val="0017256C"/>
    <w:rsid w:val="00172822"/>
    <w:rsid w:val="001730DD"/>
    <w:rsid w:val="00173C6B"/>
    <w:rsid w:val="00173CA7"/>
    <w:rsid w:val="00173F1F"/>
    <w:rsid w:val="00174148"/>
    <w:rsid w:val="00174EF5"/>
    <w:rsid w:val="001757AA"/>
    <w:rsid w:val="001765C0"/>
    <w:rsid w:val="0017661A"/>
    <w:rsid w:val="00176D36"/>
    <w:rsid w:val="00177167"/>
    <w:rsid w:val="001776BA"/>
    <w:rsid w:val="0017780B"/>
    <w:rsid w:val="00177869"/>
    <w:rsid w:val="00180832"/>
    <w:rsid w:val="00180BBB"/>
    <w:rsid w:val="00181557"/>
    <w:rsid w:val="00181F98"/>
    <w:rsid w:val="001823BE"/>
    <w:rsid w:val="00182887"/>
    <w:rsid w:val="0018318F"/>
    <w:rsid w:val="00183A75"/>
    <w:rsid w:val="00183C37"/>
    <w:rsid w:val="00183DE3"/>
    <w:rsid w:val="00184724"/>
    <w:rsid w:val="00184C37"/>
    <w:rsid w:val="00184E0D"/>
    <w:rsid w:val="00184FE8"/>
    <w:rsid w:val="00185A78"/>
    <w:rsid w:val="001867FA"/>
    <w:rsid w:val="00187C0D"/>
    <w:rsid w:val="00190180"/>
    <w:rsid w:val="001905E7"/>
    <w:rsid w:val="00190CA2"/>
    <w:rsid w:val="00190DD8"/>
    <w:rsid w:val="00191269"/>
    <w:rsid w:val="001917DB"/>
    <w:rsid w:val="0019228D"/>
    <w:rsid w:val="001925CE"/>
    <w:rsid w:val="00193BD8"/>
    <w:rsid w:val="00194C82"/>
    <w:rsid w:val="00195070"/>
    <w:rsid w:val="001958F8"/>
    <w:rsid w:val="00195EE1"/>
    <w:rsid w:val="00196E1E"/>
    <w:rsid w:val="001970F5"/>
    <w:rsid w:val="001972C1"/>
    <w:rsid w:val="00197979"/>
    <w:rsid w:val="001979D7"/>
    <w:rsid w:val="00197CBE"/>
    <w:rsid w:val="001A1FAA"/>
    <w:rsid w:val="001A2065"/>
    <w:rsid w:val="001A272D"/>
    <w:rsid w:val="001A2C14"/>
    <w:rsid w:val="001A329B"/>
    <w:rsid w:val="001A43CC"/>
    <w:rsid w:val="001A445D"/>
    <w:rsid w:val="001A4FD4"/>
    <w:rsid w:val="001A518E"/>
    <w:rsid w:val="001A5E2E"/>
    <w:rsid w:val="001A605E"/>
    <w:rsid w:val="001A64D4"/>
    <w:rsid w:val="001A652E"/>
    <w:rsid w:val="001A6799"/>
    <w:rsid w:val="001A684B"/>
    <w:rsid w:val="001A6B42"/>
    <w:rsid w:val="001A6E0F"/>
    <w:rsid w:val="001A7246"/>
    <w:rsid w:val="001A7F35"/>
    <w:rsid w:val="001B09BA"/>
    <w:rsid w:val="001B0F86"/>
    <w:rsid w:val="001B17DA"/>
    <w:rsid w:val="001B1A78"/>
    <w:rsid w:val="001B1B91"/>
    <w:rsid w:val="001B1D11"/>
    <w:rsid w:val="001B2741"/>
    <w:rsid w:val="001B27A2"/>
    <w:rsid w:val="001B374D"/>
    <w:rsid w:val="001B3BE0"/>
    <w:rsid w:val="001B56C8"/>
    <w:rsid w:val="001B5928"/>
    <w:rsid w:val="001B63BD"/>
    <w:rsid w:val="001B65CF"/>
    <w:rsid w:val="001B66DC"/>
    <w:rsid w:val="001B67C0"/>
    <w:rsid w:val="001B763A"/>
    <w:rsid w:val="001B78F3"/>
    <w:rsid w:val="001C0741"/>
    <w:rsid w:val="001C0878"/>
    <w:rsid w:val="001C0D46"/>
    <w:rsid w:val="001C1780"/>
    <w:rsid w:val="001C19AC"/>
    <w:rsid w:val="001C2078"/>
    <w:rsid w:val="001C3018"/>
    <w:rsid w:val="001C34F0"/>
    <w:rsid w:val="001C3C6A"/>
    <w:rsid w:val="001C47BE"/>
    <w:rsid w:val="001C5115"/>
    <w:rsid w:val="001C5994"/>
    <w:rsid w:val="001C5EDE"/>
    <w:rsid w:val="001C6A0B"/>
    <w:rsid w:val="001C6A34"/>
    <w:rsid w:val="001C710A"/>
    <w:rsid w:val="001C78F6"/>
    <w:rsid w:val="001C7BCC"/>
    <w:rsid w:val="001C7FB7"/>
    <w:rsid w:val="001D01AC"/>
    <w:rsid w:val="001D0BE0"/>
    <w:rsid w:val="001D0F0E"/>
    <w:rsid w:val="001D1114"/>
    <w:rsid w:val="001D11A1"/>
    <w:rsid w:val="001D1814"/>
    <w:rsid w:val="001D1E79"/>
    <w:rsid w:val="001D2140"/>
    <w:rsid w:val="001D2494"/>
    <w:rsid w:val="001D26C0"/>
    <w:rsid w:val="001D2D2E"/>
    <w:rsid w:val="001D3015"/>
    <w:rsid w:val="001D357E"/>
    <w:rsid w:val="001D3A5E"/>
    <w:rsid w:val="001D4113"/>
    <w:rsid w:val="001D4E55"/>
    <w:rsid w:val="001D5BEC"/>
    <w:rsid w:val="001D6044"/>
    <w:rsid w:val="001D6AC1"/>
    <w:rsid w:val="001D6FD3"/>
    <w:rsid w:val="001D71CA"/>
    <w:rsid w:val="001E059A"/>
    <w:rsid w:val="001E115D"/>
    <w:rsid w:val="001E11FD"/>
    <w:rsid w:val="001E162F"/>
    <w:rsid w:val="001E16EB"/>
    <w:rsid w:val="001E17FD"/>
    <w:rsid w:val="001E1FDA"/>
    <w:rsid w:val="001E2BB8"/>
    <w:rsid w:val="001E371A"/>
    <w:rsid w:val="001E3974"/>
    <w:rsid w:val="001E3BF4"/>
    <w:rsid w:val="001E42F6"/>
    <w:rsid w:val="001E626F"/>
    <w:rsid w:val="001E650E"/>
    <w:rsid w:val="001E6650"/>
    <w:rsid w:val="001E6969"/>
    <w:rsid w:val="001E6A87"/>
    <w:rsid w:val="001E6FC3"/>
    <w:rsid w:val="001E7029"/>
    <w:rsid w:val="001E7092"/>
    <w:rsid w:val="001E744C"/>
    <w:rsid w:val="001E7700"/>
    <w:rsid w:val="001E7F8E"/>
    <w:rsid w:val="001F0A56"/>
    <w:rsid w:val="001F1FAF"/>
    <w:rsid w:val="001F23AB"/>
    <w:rsid w:val="001F33E0"/>
    <w:rsid w:val="001F4436"/>
    <w:rsid w:val="001F5031"/>
    <w:rsid w:val="001F6636"/>
    <w:rsid w:val="00200B34"/>
    <w:rsid w:val="0020168D"/>
    <w:rsid w:val="00201993"/>
    <w:rsid w:val="002021E1"/>
    <w:rsid w:val="00202348"/>
    <w:rsid w:val="00202E43"/>
    <w:rsid w:val="00203669"/>
    <w:rsid w:val="00203AE7"/>
    <w:rsid w:val="00203E3A"/>
    <w:rsid w:val="00203F17"/>
    <w:rsid w:val="00203FA9"/>
    <w:rsid w:val="00204524"/>
    <w:rsid w:val="00205917"/>
    <w:rsid w:val="00205A22"/>
    <w:rsid w:val="0020685D"/>
    <w:rsid w:val="00206FDE"/>
    <w:rsid w:val="00207EA9"/>
    <w:rsid w:val="00210291"/>
    <w:rsid w:val="002105C5"/>
    <w:rsid w:val="00210629"/>
    <w:rsid w:val="00210720"/>
    <w:rsid w:val="00210944"/>
    <w:rsid w:val="00212A62"/>
    <w:rsid w:val="00212FBF"/>
    <w:rsid w:val="00213A5B"/>
    <w:rsid w:val="00213B46"/>
    <w:rsid w:val="00213B57"/>
    <w:rsid w:val="00213CE4"/>
    <w:rsid w:val="00213E94"/>
    <w:rsid w:val="00214016"/>
    <w:rsid w:val="00214578"/>
    <w:rsid w:val="00214BD2"/>
    <w:rsid w:val="00214EC0"/>
    <w:rsid w:val="00215186"/>
    <w:rsid w:val="00215F49"/>
    <w:rsid w:val="00216A66"/>
    <w:rsid w:val="00217190"/>
    <w:rsid w:val="0021738F"/>
    <w:rsid w:val="00217DEF"/>
    <w:rsid w:val="00217F4D"/>
    <w:rsid w:val="0022022D"/>
    <w:rsid w:val="002211AB"/>
    <w:rsid w:val="0022141A"/>
    <w:rsid w:val="00221AF7"/>
    <w:rsid w:val="00221B03"/>
    <w:rsid w:val="002222D9"/>
    <w:rsid w:val="00222C50"/>
    <w:rsid w:val="00222D94"/>
    <w:rsid w:val="002239F4"/>
    <w:rsid w:val="00224CAA"/>
    <w:rsid w:val="002250E2"/>
    <w:rsid w:val="00225B28"/>
    <w:rsid w:val="002267E3"/>
    <w:rsid w:val="00226E3D"/>
    <w:rsid w:val="00227B7A"/>
    <w:rsid w:val="00227C75"/>
    <w:rsid w:val="00227EAB"/>
    <w:rsid w:val="002300FE"/>
    <w:rsid w:val="00230C04"/>
    <w:rsid w:val="00232754"/>
    <w:rsid w:val="00232C96"/>
    <w:rsid w:val="00233F79"/>
    <w:rsid w:val="002346EA"/>
    <w:rsid w:val="00234A6F"/>
    <w:rsid w:val="00234F81"/>
    <w:rsid w:val="00235054"/>
    <w:rsid w:val="00236936"/>
    <w:rsid w:val="002372D7"/>
    <w:rsid w:val="002401D2"/>
    <w:rsid w:val="00240E86"/>
    <w:rsid w:val="00241F5F"/>
    <w:rsid w:val="00242253"/>
    <w:rsid w:val="00242C3C"/>
    <w:rsid w:val="0024363E"/>
    <w:rsid w:val="002437D3"/>
    <w:rsid w:val="00244B0E"/>
    <w:rsid w:val="00245CF4"/>
    <w:rsid w:val="00246134"/>
    <w:rsid w:val="00246285"/>
    <w:rsid w:val="002465B3"/>
    <w:rsid w:val="0024737D"/>
    <w:rsid w:val="00247C1C"/>
    <w:rsid w:val="00251E87"/>
    <w:rsid w:val="00252DC0"/>
    <w:rsid w:val="00253393"/>
    <w:rsid w:val="00254398"/>
    <w:rsid w:val="00256CC0"/>
    <w:rsid w:val="002614E4"/>
    <w:rsid w:val="0026181C"/>
    <w:rsid w:val="00262877"/>
    <w:rsid w:val="00262DC8"/>
    <w:rsid w:val="00263AB4"/>
    <w:rsid w:val="00264B01"/>
    <w:rsid w:val="00264BCD"/>
    <w:rsid w:val="00264BE4"/>
    <w:rsid w:val="0026650E"/>
    <w:rsid w:val="00266B50"/>
    <w:rsid w:val="002673FF"/>
    <w:rsid w:val="00267888"/>
    <w:rsid w:val="00271318"/>
    <w:rsid w:val="00272183"/>
    <w:rsid w:val="00272502"/>
    <w:rsid w:val="00273921"/>
    <w:rsid w:val="0027472A"/>
    <w:rsid w:val="002747D5"/>
    <w:rsid w:val="00274C31"/>
    <w:rsid w:val="00275081"/>
    <w:rsid w:val="00275E93"/>
    <w:rsid w:val="00276309"/>
    <w:rsid w:val="00276ADD"/>
    <w:rsid w:val="00276C3E"/>
    <w:rsid w:val="00280A62"/>
    <w:rsid w:val="00280AED"/>
    <w:rsid w:val="0028183C"/>
    <w:rsid w:val="00282807"/>
    <w:rsid w:val="00282B46"/>
    <w:rsid w:val="0028317F"/>
    <w:rsid w:val="0028337B"/>
    <w:rsid w:val="00283D90"/>
    <w:rsid w:val="00283FCB"/>
    <w:rsid w:val="00284F71"/>
    <w:rsid w:val="00285D7A"/>
    <w:rsid w:val="0028617E"/>
    <w:rsid w:val="00286431"/>
    <w:rsid w:val="00286BA5"/>
    <w:rsid w:val="00286C4C"/>
    <w:rsid w:val="002875EC"/>
    <w:rsid w:val="00287F02"/>
    <w:rsid w:val="00287F4E"/>
    <w:rsid w:val="002910AD"/>
    <w:rsid w:val="00291195"/>
    <w:rsid w:val="0029201F"/>
    <w:rsid w:val="002938DA"/>
    <w:rsid w:val="00293E05"/>
    <w:rsid w:val="00294CAF"/>
    <w:rsid w:val="00296E48"/>
    <w:rsid w:val="002970D6"/>
    <w:rsid w:val="00297755"/>
    <w:rsid w:val="00297A61"/>
    <w:rsid w:val="00297C65"/>
    <w:rsid w:val="002A327E"/>
    <w:rsid w:val="002A32C3"/>
    <w:rsid w:val="002A347B"/>
    <w:rsid w:val="002A3AA3"/>
    <w:rsid w:val="002A3C38"/>
    <w:rsid w:val="002A415E"/>
    <w:rsid w:val="002A4CF0"/>
    <w:rsid w:val="002A5C27"/>
    <w:rsid w:val="002A631A"/>
    <w:rsid w:val="002A6611"/>
    <w:rsid w:val="002A7700"/>
    <w:rsid w:val="002B0895"/>
    <w:rsid w:val="002B0897"/>
    <w:rsid w:val="002B1708"/>
    <w:rsid w:val="002B1CD8"/>
    <w:rsid w:val="002B2627"/>
    <w:rsid w:val="002B2794"/>
    <w:rsid w:val="002B2C63"/>
    <w:rsid w:val="002B2EF9"/>
    <w:rsid w:val="002B371B"/>
    <w:rsid w:val="002B409C"/>
    <w:rsid w:val="002B43C0"/>
    <w:rsid w:val="002B47E6"/>
    <w:rsid w:val="002B4F66"/>
    <w:rsid w:val="002B4FB9"/>
    <w:rsid w:val="002B5910"/>
    <w:rsid w:val="002B5BB4"/>
    <w:rsid w:val="002B606F"/>
    <w:rsid w:val="002B7DFB"/>
    <w:rsid w:val="002C0051"/>
    <w:rsid w:val="002C09E1"/>
    <w:rsid w:val="002C0DE9"/>
    <w:rsid w:val="002C150E"/>
    <w:rsid w:val="002C198D"/>
    <w:rsid w:val="002C20BD"/>
    <w:rsid w:val="002C24E2"/>
    <w:rsid w:val="002C2B94"/>
    <w:rsid w:val="002C3541"/>
    <w:rsid w:val="002C3857"/>
    <w:rsid w:val="002C3E53"/>
    <w:rsid w:val="002C4037"/>
    <w:rsid w:val="002C4655"/>
    <w:rsid w:val="002C4D1D"/>
    <w:rsid w:val="002C4DE0"/>
    <w:rsid w:val="002C4EE2"/>
    <w:rsid w:val="002C4FCD"/>
    <w:rsid w:val="002C5330"/>
    <w:rsid w:val="002C5FDC"/>
    <w:rsid w:val="002C71A8"/>
    <w:rsid w:val="002C7497"/>
    <w:rsid w:val="002D0849"/>
    <w:rsid w:val="002D0925"/>
    <w:rsid w:val="002D0C6A"/>
    <w:rsid w:val="002D1063"/>
    <w:rsid w:val="002D150A"/>
    <w:rsid w:val="002D1718"/>
    <w:rsid w:val="002D17A8"/>
    <w:rsid w:val="002D2937"/>
    <w:rsid w:val="002D30FB"/>
    <w:rsid w:val="002D32CB"/>
    <w:rsid w:val="002D3859"/>
    <w:rsid w:val="002D40A9"/>
    <w:rsid w:val="002D4175"/>
    <w:rsid w:val="002D4DA3"/>
    <w:rsid w:val="002D69B1"/>
    <w:rsid w:val="002D75CC"/>
    <w:rsid w:val="002D791F"/>
    <w:rsid w:val="002E0544"/>
    <w:rsid w:val="002E07C8"/>
    <w:rsid w:val="002E093F"/>
    <w:rsid w:val="002E1060"/>
    <w:rsid w:val="002E1116"/>
    <w:rsid w:val="002E16B2"/>
    <w:rsid w:val="002E1C7D"/>
    <w:rsid w:val="002E21EC"/>
    <w:rsid w:val="002E2251"/>
    <w:rsid w:val="002E27A9"/>
    <w:rsid w:val="002E3939"/>
    <w:rsid w:val="002E41F1"/>
    <w:rsid w:val="002E4216"/>
    <w:rsid w:val="002E4425"/>
    <w:rsid w:val="002E448D"/>
    <w:rsid w:val="002E5C5A"/>
    <w:rsid w:val="002E6512"/>
    <w:rsid w:val="002E72D1"/>
    <w:rsid w:val="002E7809"/>
    <w:rsid w:val="002E7C04"/>
    <w:rsid w:val="002F2130"/>
    <w:rsid w:val="002F353E"/>
    <w:rsid w:val="002F4BBD"/>
    <w:rsid w:val="002F4E57"/>
    <w:rsid w:val="002F5864"/>
    <w:rsid w:val="002F5AF1"/>
    <w:rsid w:val="002F5C3F"/>
    <w:rsid w:val="002F6134"/>
    <w:rsid w:val="002F66F7"/>
    <w:rsid w:val="002F76B7"/>
    <w:rsid w:val="002F795D"/>
    <w:rsid w:val="002F7ACD"/>
    <w:rsid w:val="003003FC"/>
    <w:rsid w:val="0030048F"/>
    <w:rsid w:val="00300D75"/>
    <w:rsid w:val="0030169E"/>
    <w:rsid w:val="00302085"/>
    <w:rsid w:val="003020B7"/>
    <w:rsid w:val="0030232A"/>
    <w:rsid w:val="0030361E"/>
    <w:rsid w:val="0030374B"/>
    <w:rsid w:val="0030458E"/>
    <w:rsid w:val="00304AD9"/>
    <w:rsid w:val="00305755"/>
    <w:rsid w:val="003059B1"/>
    <w:rsid w:val="00305B0F"/>
    <w:rsid w:val="00305D56"/>
    <w:rsid w:val="00306383"/>
    <w:rsid w:val="00306A18"/>
    <w:rsid w:val="00306C15"/>
    <w:rsid w:val="00306CF6"/>
    <w:rsid w:val="00307CA6"/>
    <w:rsid w:val="0031058C"/>
    <w:rsid w:val="00310CED"/>
    <w:rsid w:val="003117B6"/>
    <w:rsid w:val="0031237C"/>
    <w:rsid w:val="00312551"/>
    <w:rsid w:val="00312CCE"/>
    <w:rsid w:val="00313F38"/>
    <w:rsid w:val="00314277"/>
    <w:rsid w:val="003145E1"/>
    <w:rsid w:val="00314868"/>
    <w:rsid w:val="0031521B"/>
    <w:rsid w:val="00315BB2"/>
    <w:rsid w:val="00316CCD"/>
    <w:rsid w:val="00316E07"/>
    <w:rsid w:val="00316E7B"/>
    <w:rsid w:val="0031740B"/>
    <w:rsid w:val="003175E0"/>
    <w:rsid w:val="003203CF"/>
    <w:rsid w:val="00321002"/>
    <w:rsid w:val="0032210F"/>
    <w:rsid w:val="00322643"/>
    <w:rsid w:val="003235F4"/>
    <w:rsid w:val="00323E67"/>
    <w:rsid w:val="003241FB"/>
    <w:rsid w:val="003243B6"/>
    <w:rsid w:val="0032448A"/>
    <w:rsid w:val="0032475A"/>
    <w:rsid w:val="0032496A"/>
    <w:rsid w:val="00324B8A"/>
    <w:rsid w:val="00324DB2"/>
    <w:rsid w:val="00324E7E"/>
    <w:rsid w:val="00325584"/>
    <w:rsid w:val="003259D7"/>
    <w:rsid w:val="00325A73"/>
    <w:rsid w:val="0032611A"/>
    <w:rsid w:val="003261B8"/>
    <w:rsid w:val="00326A5D"/>
    <w:rsid w:val="00326CF1"/>
    <w:rsid w:val="00327273"/>
    <w:rsid w:val="003276C7"/>
    <w:rsid w:val="0033073B"/>
    <w:rsid w:val="0033089F"/>
    <w:rsid w:val="00333E69"/>
    <w:rsid w:val="003344FC"/>
    <w:rsid w:val="00334548"/>
    <w:rsid w:val="0033467A"/>
    <w:rsid w:val="003353BD"/>
    <w:rsid w:val="00335F77"/>
    <w:rsid w:val="00341494"/>
    <w:rsid w:val="00341881"/>
    <w:rsid w:val="00341F64"/>
    <w:rsid w:val="00341FAC"/>
    <w:rsid w:val="0034207E"/>
    <w:rsid w:val="00342ABC"/>
    <w:rsid w:val="0034317C"/>
    <w:rsid w:val="00343894"/>
    <w:rsid w:val="0034555B"/>
    <w:rsid w:val="00345FB6"/>
    <w:rsid w:val="00347DCF"/>
    <w:rsid w:val="0035266F"/>
    <w:rsid w:val="003531DE"/>
    <w:rsid w:val="00354210"/>
    <w:rsid w:val="003546A6"/>
    <w:rsid w:val="00354B81"/>
    <w:rsid w:val="00354E1E"/>
    <w:rsid w:val="0035544F"/>
    <w:rsid w:val="0035597A"/>
    <w:rsid w:val="00355E15"/>
    <w:rsid w:val="0035609A"/>
    <w:rsid w:val="00356585"/>
    <w:rsid w:val="003566E6"/>
    <w:rsid w:val="00356717"/>
    <w:rsid w:val="003569F7"/>
    <w:rsid w:val="00357BEB"/>
    <w:rsid w:val="003603CD"/>
    <w:rsid w:val="0036103D"/>
    <w:rsid w:val="003619CD"/>
    <w:rsid w:val="0036388C"/>
    <w:rsid w:val="00363DFF"/>
    <w:rsid w:val="00364451"/>
    <w:rsid w:val="00364520"/>
    <w:rsid w:val="00364E05"/>
    <w:rsid w:val="00365275"/>
    <w:rsid w:val="003653EF"/>
    <w:rsid w:val="00365DD4"/>
    <w:rsid w:val="00365E07"/>
    <w:rsid w:val="0036688D"/>
    <w:rsid w:val="003679FC"/>
    <w:rsid w:val="003702D7"/>
    <w:rsid w:val="0037118F"/>
    <w:rsid w:val="00371DD3"/>
    <w:rsid w:val="00371F2D"/>
    <w:rsid w:val="00372966"/>
    <w:rsid w:val="00373212"/>
    <w:rsid w:val="00373F82"/>
    <w:rsid w:val="00374430"/>
    <w:rsid w:val="003746AE"/>
    <w:rsid w:val="00374D67"/>
    <w:rsid w:val="00375680"/>
    <w:rsid w:val="00375691"/>
    <w:rsid w:val="00376019"/>
    <w:rsid w:val="003764FA"/>
    <w:rsid w:val="00376E92"/>
    <w:rsid w:val="0037774F"/>
    <w:rsid w:val="003800A9"/>
    <w:rsid w:val="00380174"/>
    <w:rsid w:val="0038080C"/>
    <w:rsid w:val="00382277"/>
    <w:rsid w:val="0038367E"/>
    <w:rsid w:val="00383A4F"/>
    <w:rsid w:val="003840C0"/>
    <w:rsid w:val="00384595"/>
    <w:rsid w:val="00384FE6"/>
    <w:rsid w:val="0038508E"/>
    <w:rsid w:val="003867C7"/>
    <w:rsid w:val="00386AC6"/>
    <w:rsid w:val="00386DE5"/>
    <w:rsid w:val="00390B44"/>
    <w:rsid w:val="003916D3"/>
    <w:rsid w:val="003916ED"/>
    <w:rsid w:val="00392802"/>
    <w:rsid w:val="0039289F"/>
    <w:rsid w:val="00392CF4"/>
    <w:rsid w:val="0039303C"/>
    <w:rsid w:val="00393C6B"/>
    <w:rsid w:val="00393FD4"/>
    <w:rsid w:val="003945B8"/>
    <w:rsid w:val="0039483B"/>
    <w:rsid w:val="00394DC0"/>
    <w:rsid w:val="00395D2C"/>
    <w:rsid w:val="00396C37"/>
    <w:rsid w:val="0039700B"/>
    <w:rsid w:val="00397388"/>
    <w:rsid w:val="003977FC"/>
    <w:rsid w:val="003A0069"/>
    <w:rsid w:val="003A008F"/>
    <w:rsid w:val="003A06EC"/>
    <w:rsid w:val="003A0C57"/>
    <w:rsid w:val="003A1287"/>
    <w:rsid w:val="003A26C5"/>
    <w:rsid w:val="003A2756"/>
    <w:rsid w:val="003A3B01"/>
    <w:rsid w:val="003A4473"/>
    <w:rsid w:val="003A4F3B"/>
    <w:rsid w:val="003A5EC4"/>
    <w:rsid w:val="003A6A52"/>
    <w:rsid w:val="003B022D"/>
    <w:rsid w:val="003B1C0B"/>
    <w:rsid w:val="003B1F7E"/>
    <w:rsid w:val="003B2020"/>
    <w:rsid w:val="003B2B89"/>
    <w:rsid w:val="003B2EEA"/>
    <w:rsid w:val="003B44B7"/>
    <w:rsid w:val="003B4553"/>
    <w:rsid w:val="003B5F1A"/>
    <w:rsid w:val="003B689C"/>
    <w:rsid w:val="003B6E1B"/>
    <w:rsid w:val="003C035F"/>
    <w:rsid w:val="003C03B1"/>
    <w:rsid w:val="003C0936"/>
    <w:rsid w:val="003C0944"/>
    <w:rsid w:val="003C2FAC"/>
    <w:rsid w:val="003C44E6"/>
    <w:rsid w:val="003C4CD7"/>
    <w:rsid w:val="003C4EC5"/>
    <w:rsid w:val="003C51CE"/>
    <w:rsid w:val="003C55E1"/>
    <w:rsid w:val="003C5842"/>
    <w:rsid w:val="003C5DA5"/>
    <w:rsid w:val="003C5E43"/>
    <w:rsid w:val="003C5F1E"/>
    <w:rsid w:val="003C6645"/>
    <w:rsid w:val="003C6AE6"/>
    <w:rsid w:val="003C7722"/>
    <w:rsid w:val="003C7D6B"/>
    <w:rsid w:val="003D175C"/>
    <w:rsid w:val="003D1CFC"/>
    <w:rsid w:val="003D2031"/>
    <w:rsid w:val="003D24ED"/>
    <w:rsid w:val="003D2983"/>
    <w:rsid w:val="003D301E"/>
    <w:rsid w:val="003D3435"/>
    <w:rsid w:val="003D3967"/>
    <w:rsid w:val="003D3CE6"/>
    <w:rsid w:val="003D4A6E"/>
    <w:rsid w:val="003D532E"/>
    <w:rsid w:val="003D6C99"/>
    <w:rsid w:val="003D7326"/>
    <w:rsid w:val="003D7AEF"/>
    <w:rsid w:val="003D7C5E"/>
    <w:rsid w:val="003D7C9E"/>
    <w:rsid w:val="003D7DB1"/>
    <w:rsid w:val="003E01BC"/>
    <w:rsid w:val="003E2915"/>
    <w:rsid w:val="003E2B39"/>
    <w:rsid w:val="003E357D"/>
    <w:rsid w:val="003E47A7"/>
    <w:rsid w:val="003E4A54"/>
    <w:rsid w:val="003E5B87"/>
    <w:rsid w:val="003E6227"/>
    <w:rsid w:val="003E65E7"/>
    <w:rsid w:val="003E6CB6"/>
    <w:rsid w:val="003E6E0F"/>
    <w:rsid w:val="003E7DCE"/>
    <w:rsid w:val="003F00AD"/>
    <w:rsid w:val="003F096C"/>
    <w:rsid w:val="003F2C04"/>
    <w:rsid w:val="003F3A22"/>
    <w:rsid w:val="003F3BD0"/>
    <w:rsid w:val="003F579E"/>
    <w:rsid w:val="003F59A5"/>
    <w:rsid w:val="003F5D07"/>
    <w:rsid w:val="003F5EB0"/>
    <w:rsid w:val="003F6AED"/>
    <w:rsid w:val="003F70EC"/>
    <w:rsid w:val="003F737F"/>
    <w:rsid w:val="00400162"/>
    <w:rsid w:val="00400882"/>
    <w:rsid w:val="00400FEA"/>
    <w:rsid w:val="00401236"/>
    <w:rsid w:val="00401EC7"/>
    <w:rsid w:val="00402E57"/>
    <w:rsid w:val="00402EC4"/>
    <w:rsid w:val="0040329C"/>
    <w:rsid w:val="0040399F"/>
    <w:rsid w:val="00403B89"/>
    <w:rsid w:val="00404C32"/>
    <w:rsid w:val="00405E3E"/>
    <w:rsid w:val="00406BA2"/>
    <w:rsid w:val="00407052"/>
    <w:rsid w:val="004070A4"/>
    <w:rsid w:val="004070CB"/>
    <w:rsid w:val="0040723E"/>
    <w:rsid w:val="00407C17"/>
    <w:rsid w:val="0041015E"/>
    <w:rsid w:val="0041107B"/>
    <w:rsid w:val="004110BD"/>
    <w:rsid w:val="004113D0"/>
    <w:rsid w:val="004118C9"/>
    <w:rsid w:val="00411CDA"/>
    <w:rsid w:val="00412189"/>
    <w:rsid w:val="004136A0"/>
    <w:rsid w:val="004138A7"/>
    <w:rsid w:val="00414170"/>
    <w:rsid w:val="004145D5"/>
    <w:rsid w:val="00414886"/>
    <w:rsid w:val="004165D2"/>
    <w:rsid w:val="0041732A"/>
    <w:rsid w:val="00417405"/>
    <w:rsid w:val="00417479"/>
    <w:rsid w:val="004201E3"/>
    <w:rsid w:val="00420819"/>
    <w:rsid w:val="00420F85"/>
    <w:rsid w:val="00421306"/>
    <w:rsid w:val="00421F7F"/>
    <w:rsid w:val="00422953"/>
    <w:rsid w:val="00423938"/>
    <w:rsid w:val="00423995"/>
    <w:rsid w:val="0042470E"/>
    <w:rsid w:val="004255DB"/>
    <w:rsid w:val="00425B7D"/>
    <w:rsid w:val="00425D22"/>
    <w:rsid w:val="00427BDD"/>
    <w:rsid w:val="004301BA"/>
    <w:rsid w:val="00430DC0"/>
    <w:rsid w:val="00432440"/>
    <w:rsid w:val="00432ADD"/>
    <w:rsid w:val="00433560"/>
    <w:rsid w:val="00433818"/>
    <w:rsid w:val="0043431A"/>
    <w:rsid w:val="00434996"/>
    <w:rsid w:val="00435086"/>
    <w:rsid w:val="00435AE7"/>
    <w:rsid w:val="0044054C"/>
    <w:rsid w:val="0044210A"/>
    <w:rsid w:val="00444037"/>
    <w:rsid w:val="00444253"/>
    <w:rsid w:val="00445C69"/>
    <w:rsid w:val="00446D0B"/>
    <w:rsid w:val="004473F3"/>
    <w:rsid w:val="00447EE4"/>
    <w:rsid w:val="0045096E"/>
    <w:rsid w:val="00450AB9"/>
    <w:rsid w:val="004519AD"/>
    <w:rsid w:val="004525CA"/>
    <w:rsid w:val="00452755"/>
    <w:rsid w:val="0045287C"/>
    <w:rsid w:val="00452AF1"/>
    <w:rsid w:val="00453BF0"/>
    <w:rsid w:val="00453C81"/>
    <w:rsid w:val="00454C7E"/>
    <w:rsid w:val="004554C6"/>
    <w:rsid w:val="0045574B"/>
    <w:rsid w:val="00455B03"/>
    <w:rsid w:val="00460007"/>
    <w:rsid w:val="00460A86"/>
    <w:rsid w:val="004612D5"/>
    <w:rsid w:val="004616FF"/>
    <w:rsid w:val="00461D40"/>
    <w:rsid w:val="00462791"/>
    <w:rsid w:val="004630F4"/>
    <w:rsid w:val="00463918"/>
    <w:rsid w:val="00464DA3"/>
    <w:rsid w:val="0046531A"/>
    <w:rsid w:val="0046533A"/>
    <w:rsid w:val="00465B01"/>
    <w:rsid w:val="0046626D"/>
    <w:rsid w:val="004666DF"/>
    <w:rsid w:val="00466B22"/>
    <w:rsid w:val="00466DA1"/>
    <w:rsid w:val="0046798C"/>
    <w:rsid w:val="0047034C"/>
    <w:rsid w:val="00471854"/>
    <w:rsid w:val="0047224F"/>
    <w:rsid w:val="00472357"/>
    <w:rsid w:val="004723DD"/>
    <w:rsid w:val="00472738"/>
    <w:rsid w:val="00473352"/>
    <w:rsid w:val="00475C3B"/>
    <w:rsid w:val="00476691"/>
    <w:rsid w:val="004769EF"/>
    <w:rsid w:val="00476ACF"/>
    <w:rsid w:val="00476BF2"/>
    <w:rsid w:val="00476F32"/>
    <w:rsid w:val="00477640"/>
    <w:rsid w:val="00477BC2"/>
    <w:rsid w:val="00480BFF"/>
    <w:rsid w:val="00481D3C"/>
    <w:rsid w:val="00482DDB"/>
    <w:rsid w:val="00482FAB"/>
    <w:rsid w:val="00482FD4"/>
    <w:rsid w:val="00483363"/>
    <w:rsid w:val="00483E35"/>
    <w:rsid w:val="00484D04"/>
    <w:rsid w:val="00484EA2"/>
    <w:rsid w:val="00485575"/>
    <w:rsid w:val="00485C08"/>
    <w:rsid w:val="00485D49"/>
    <w:rsid w:val="00486A1F"/>
    <w:rsid w:val="004878C3"/>
    <w:rsid w:val="00487960"/>
    <w:rsid w:val="00487A67"/>
    <w:rsid w:val="00490A5B"/>
    <w:rsid w:val="00491143"/>
    <w:rsid w:val="0049135E"/>
    <w:rsid w:val="00491500"/>
    <w:rsid w:val="00492A97"/>
    <w:rsid w:val="0049346F"/>
    <w:rsid w:val="00493B95"/>
    <w:rsid w:val="00494436"/>
    <w:rsid w:val="004945FC"/>
    <w:rsid w:val="00494630"/>
    <w:rsid w:val="00494D24"/>
    <w:rsid w:val="004963E2"/>
    <w:rsid w:val="00496A64"/>
    <w:rsid w:val="00497E3B"/>
    <w:rsid w:val="00497E8C"/>
    <w:rsid w:val="004A0207"/>
    <w:rsid w:val="004A0CE3"/>
    <w:rsid w:val="004A0DA6"/>
    <w:rsid w:val="004A1B5A"/>
    <w:rsid w:val="004A1D16"/>
    <w:rsid w:val="004A210B"/>
    <w:rsid w:val="004A2314"/>
    <w:rsid w:val="004A2969"/>
    <w:rsid w:val="004A2D80"/>
    <w:rsid w:val="004A3399"/>
    <w:rsid w:val="004A4155"/>
    <w:rsid w:val="004A4426"/>
    <w:rsid w:val="004A4528"/>
    <w:rsid w:val="004A4967"/>
    <w:rsid w:val="004A5037"/>
    <w:rsid w:val="004A53F8"/>
    <w:rsid w:val="004A5435"/>
    <w:rsid w:val="004A577B"/>
    <w:rsid w:val="004A631D"/>
    <w:rsid w:val="004A6796"/>
    <w:rsid w:val="004A749C"/>
    <w:rsid w:val="004A7B61"/>
    <w:rsid w:val="004A7FF1"/>
    <w:rsid w:val="004B012D"/>
    <w:rsid w:val="004B0937"/>
    <w:rsid w:val="004B0A1F"/>
    <w:rsid w:val="004B14B5"/>
    <w:rsid w:val="004B163E"/>
    <w:rsid w:val="004B1FC0"/>
    <w:rsid w:val="004B2946"/>
    <w:rsid w:val="004B39B9"/>
    <w:rsid w:val="004B418B"/>
    <w:rsid w:val="004B5E87"/>
    <w:rsid w:val="004B653A"/>
    <w:rsid w:val="004B69A4"/>
    <w:rsid w:val="004B6C55"/>
    <w:rsid w:val="004B7A73"/>
    <w:rsid w:val="004C0971"/>
    <w:rsid w:val="004C104A"/>
    <w:rsid w:val="004C1C1C"/>
    <w:rsid w:val="004C1D98"/>
    <w:rsid w:val="004C2567"/>
    <w:rsid w:val="004C2C84"/>
    <w:rsid w:val="004C2CF9"/>
    <w:rsid w:val="004C3EAD"/>
    <w:rsid w:val="004C3F34"/>
    <w:rsid w:val="004C5400"/>
    <w:rsid w:val="004C5794"/>
    <w:rsid w:val="004C60E7"/>
    <w:rsid w:val="004C66DC"/>
    <w:rsid w:val="004C6A1E"/>
    <w:rsid w:val="004C708D"/>
    <w:rsid w:val="004D066D"/>
    <w:rsid w:val="004D06D7"/>
    <w:rsid w:val="004D07C5"/>
    <w:rsid w:val="004D0E3E"/>
    <w:rsid w:val="004D10FE"/>
    <w:rsid w:val="004D14A2"/>
    <w:rsid w:val="004D2009"/>
    <w:rsid w:val="004D3DCC"/>
    <w:rsid w:val="004D48C8"/>
    <w:rsid w:val="004D56C1"/>
    <w:rsid w:val="004D5B56"/>
    <w:rsid w:val="004D6540"/>
    <w:rsid w:val="004D6680"/>
    <w:rsid w:val="004D700A"/>
    <w:rsid w:val="004E0E9A"/>
    <w:rsid w:val="004E1739"/>
    <w:rsid w:val="004E2DCA"/>
    <w:rsid w:val="004E324A"/>
    <w:rsid w:val="004E3A99"/>
    <w:rsid w:val="004E4566"/>
    <w:rsid w:val="004E4E3B"/>
    <w:rsid w:val="004E5BFF"/>
    <w:rsid w:val="004E5EC5"/>
    <w:rsid w:val="004E65F8"/>
    <w:rsid w:val="004E66DA"/>
    <w:rsid w:val="004F173F"/>
    <w:rsid w:val="004F2947"/>
    <w:rsid w:val="004F499F"/>
    <w:rsid w:val="004F5109"/>
    <w:rsid w:val="004F5C13"/>
    <w:rsid w:val="004F6201"/>
    <w:rsid w:val="004F74CB"/>
    <w:rsid w:val="004F7CF8"/>
    <w:rsid w:val="005009CC"/>
    <w:rsid w:val="005010D3"/>
    <w:rsid w:val="00502CA8"/>
    <w:rsid w:val="00503275"/>
    <w:rsid w:val="005032AC"/>
    <w:rsid w:val="00503516"/>
    <w:rsid w:val="005044C5"/>
    <w:rsid w:val="005049CB"/>
    <w:rsid w:val="0050563F"/>
    <w:rsid w:val="005058AD"/>
    <w:rsid w:val="00505943"/>
    <w:rsid w:val="00505BB6"/>
    <w:rsid w:val="00505F69"/>
    <w:rsid w:val="0050628A"/>
    <w:rsid w:val="005068AD"/>
    <w:rsid w:val="0050714C"/>
    <w:rsid w:val="00507642"/>
    <w:rsid w:val="0051049C"/>
    <w:rsid w:val="00510D68"/>
    <w:rsid w:val="005110C9"/>
    <w:rsid w:val="005124E4"/>
    <w:rsid w:val="0051273D"/>
    <w:rsid w:val="00512943"/>
    <w:rsid w:val="005130DD"/>
    <w:rsid w:val="00513BAC"/>
    <w:rsid w:val="005140E6"/>
    <w:rsid w:val="0051490A"/>
    <w:rsid w:val="005167AA"/>
    <w:rsid w:val="00516DFA"/>
    <w:rsid w:val="00516FDB"/>
    <w:rsid w:val="005176F2"/>
    <w:rsid w:val="00517D2B"/>
    <w:rsid w:val="00520021"/>
    <w:rsid w:val="00520829"/>
    <w:rsid w:val="00521796"/>
    <w:rsid w:val="00521957"/>
    <w:rsid w:val="005226D8"/>
    <w:rsid w:val="0052345A"/>
    <w:rsid w:val="005242E4"/>
    <w:rsid w:val="00525414"/>
    <w:rsid w:val="005255BF"/>
    <w:rsid w:val="0052623A"/>
    <w:rsid w:val="005263B0"/>
    <w:rsid w:val="0052699D"/>
    <w:rsid w:val="00526FAA"/>
    <w:rsid w:val="00527196"/>
    <w:rsid w:val="005271B7"/>
    <w:rsid w:val="0052732A"/>
    <w:rsid w:val="0052745B"/>
    <w:rsid w:val="005276CD"/>
    <w:rsid w:val="00527999"/>
    <w:rsid w:val="005303FC"/>
    <w:rsid w:val="0053042F"/>
    <w:rsid w:val="00530F03"/>
    <w:rsid w:val="00531B4C"/>
    <w:rsid w:val="00531DF1"/>
    <w:rsid w:val="00532F15"/>
    <w:rsid w:val="005331DB"/>
    <w:rsid w:val="00533F02"/>
    <w:rsid w:val="00534AC6"/>
    <w:rsid w:val="005351EC"/>
    <w:rsid w:val="005354EF"/>
    <w:rsid w:val="005355AE"/>
    <w:rsid w:val="005357A9"/>
    <w:rsid w:val="00536A63"/>
    <w:rsid w:val="0053701F"/>
    <w:rsid w:val="005379E4"/>
    <w:rsid w:val="00540CB8"/>
    <w:rsid w:val="00540FF7"/>
    <w:rsid w:val="0054145E"/>
    <w:rsid w:val="0054165B"/>
    <w:rsid w:val="00543F87"/>
    <w:rsid w:val="00544368"/>
    <w:rsid w:val="005446A8"/>
    <w:rsid w:val="005449F2"/>
    <w:rsid w:val="00544FD1"/>
    <w:rsid w:val="0054511B"/>
    <w:rsid w:val="00545635"/>
    <w:rsid w:val="005471D1"/>
    <w:rsid w:val="00547247"/>
    <w:rsid w:val="00547441"/>
    <w:rsid w:val="005507A4"/>
    <w:rsid w:val="0055192E"/>
    <w:rsid w:val="00551998"/>
    <w:rsid w:val="005519FF"/>
    <w:rsid w:val="00551B25"/>
    <w:rsid w:val="00552017"/>
    <w:rsid w:val="0055211A"/>
    <w:rsid w:val="00552633"/>
    <w:rsid w:val="005537D4"/>
    <w:rsid w:val="00553A7B"/>
    <w:rsid w:val="0055402F"/>
    <w:rsid w:val="00554AE1"/>
    <w:rsid w:val="0055558F"/>
    <w:rsid w:val="005556F4"/>
    <w:rsid w:val="00555937"/>
    <w:rsid w:val="005562F4"/>
    <w:rsid w:val="005565F6"/>
    <w:rsid w:val="00556D12"/>
    <w:rsid w:val="005605EF"/>
    <w:rsid w:val="00560690"/>
    <w:rsid w:val="005618EE"/>
    <w:rsid w:val="00561E53"/>
    <w:rsid w:val="00562B92"/>
    <w:rsid w:val="00563045"/>
    <w:rsid w:val="005631FC"/>
    <w:rsid w:val="00563532"/>
    <w:rsid w:val="005638E8"/>
    <w:rsid w:val="00563F1E"/>
    <w:rsid w:val="005648A8"/>
    <w:rsid w:val="00564B1A"/>
    <w:rsid w:val="00564D83"/>
    <w:rsid w:val="00565D44"/>
    <w:rsid w:val="00565EE6"/>
    <w:rsid w:val="00566F8A"/>
    <w:rsid w:val="00570360"/>
    <w:rsid w:val="00570E7F"/>
    <w:rsid w:val="00571503"/>
    <w:rsid w:val="005719E2"/>
    <w:rsid w:val="005721B6"/>
    <w:rsid w:val="005732F2"/>
    <w:rsid w:val="00573629"/>
    <w:rsid w:val="00573F57"/>
    <w:rsid w:val="00574217"/>
    <w:rsid w:val="00574477"/>
    <w:rsid w:val="005755D6"/>
    <w:rsid w:val="00575FE6"/>
    <w:rsid w:val="00576273"/>
    <w:rsid w:val="00576A59"/>
    <w:rsid w:val="0057724B"/>
    <w:rsid w:val="005804DB"/>
    <w:rsid w:val="0058056D"/>
    <w:rsid w:val="00580863"/>
    <w:rsid w:val="00581FC1"/>
    <w:rsid w:val="00583815"/>
    <w:rsid w:val="00583A78"/>
    <w:rsid w:val="00584932"/>
    <w:rsid w:val="00584E92"/>
    <w:rsid w:val="0058534C"/>
    <w:rsid w:val="0058536E"/>
    <w:rsid w:val="005855E5"/>
    <w:rsid w:val="00585A95"/>
    <w:rsid w:val="00585B2B"/>
    <w:rsid w:val="00586884"/>
    <w:rsid w:val="0058690A"/>
    <w:rsid w:val="00587113"/>
    <w:rsid w:val="00587436"/>
    <w:rsid w:val="0058774D"/>
    <w:rsid w:val="00587D95"/>
    <w:rsid w:val="005910E4"/>
    <w:rsid w:val="00591D16"/>
    <w:rsid w:val="00592B9F"/>
    <w:rsid w:val="00592C2A"/>
    <w:rsid w:val="005934EF"/>
    <w:rsid w:val="00593687"/>
    <w:rsid w:val="00595EBB"/>
    <w:rsid w:val="00595F14"/>
    <w:rsid w:val="00596859"/>
    <w:rsid w:val="00596973"/>
    <w:rsid w:val="00596CA8"/>
    <w:rsid w:val="00596E66"/>
    <w:rsid w:val="005A011D"/>
    <w:rsid w:val="005A0695"/>
    <w:rsid w:val="005A1C81"/>
    <w:rsid w:val="005A21C6"/>
    <w:rsid w:val="005A3AC0"/>
    <w:rsid w:val="005A3BE7"/>
    <w:rsid w:val="005A4307"/>
    <w:rsid w:val="005A45A4"/>
    <w:rsid w:val="005A47C1"/>
    <w:rsid w:val="005A5EDC"/>
    <w:rsid w:val="005A672E"/>
    <w:rsid w:val="005A72F7"/>
    <w:rsid w:val="005A731E"/>
    <w:rsid w:val="005A7EAD"/>
    <w:rsid w:val="005B07FB"/>
    <w:rsid w:val="005B0990"/>
    <w:rsid w:val="005B0C29"/>
    <w:rsid w:val="005B11B1"/>
    <w:rsid w:val="005B13B0"/>
    <w:rsid w:val="005B4AD8"/>
    <w:rsid w:val="005B66DD"/>
    <w:rsid w:val="005B672E"/>
    <w:rsid w:val="005B720F"/>
    <w:rsid w:val="005B7529"/>
    <w:rsid w:val="005B7A23"/>
    <w:rsid w:val="005B7AAE"/>
    <w:rsid w:val="005B7BD5"/>
    <w:rsid w:val="005B7BDF"/>
    <w:rsid w:val="005C034E"/>
    <w:rsid w:val="005C2086"/>
    <w:rsid w:val="005C2A07"/>
    <w:rsid w:val="005C2FDB"/>
    <w:rsid w:val="005C3328"/>
    <w:rsid w:val="005C3BC9"/>
    <w:rsid w:val="005C3F71"/>
    <w:rsid w:val="005C45AA"/>
    <w:rsid w:val="005C4637"/>
    <w:rsid w:val="005C489A"/>
    <w:rsid w:val="005C4EC7"/>
    <w:rsid w:val="005C59D4"/>
    <w:rsid w:val="005C5B6C"/>
    <w:rsid w:val="005C6AEB"/>
    <w:rsid w:val="005C7A05"/>
    <w:rsid w:val="005C7B62"/>
    <w:rsid w:val="005D04E6"/>
    <w:rsid w:val="005D05AF"/>
    <w:rsid w:val="005D1538"/>
    <w:rsid w:val="005D157E"/>
    <w:rsid w:val="005D1A91"/>
    <w:rsid w:val="005D1EC9"/>
    <w:rsid w:val="005D2783"/>
    <w:rsid w:val="005D2960"/>
    <w:rsid w:val="005D2E6F"/>
    <w:rsid w:val="005D2F44"/>
    <w:rsid w:val="005D3409"/>
    <w:rsid w:val="005D364C"/>
    <w:rsid w:val="005D3AA6"/>
    <w:rsid w:val="005D5413"/>
    <w:rsid w:val="005D6463"/>
    <w:rsid w:val="005D6839"/>
    <w:rsid w:val="005D6A3E"/>
    <w:rsid w:val="005D6E9F"/>
    <w:rsid w:val="005D704D"/>
    <w:rsid w:val="005D7914"/>
    <w:rsid w:val="005E0D68"/>
    <w:rsid w:val="005E0DC4"/>
    <w:rsid w:val="005E0DF1"/>
    <w:rsid w:val="005E2E02"/>
    <w:rsid w:val="005E315D"/>
    <w:rsid w:val="005E34A6"/>
    <w:rsid w:val="005E3E2F"/>
    <w:rsid w:val="005E40A4"/>
    <w:rsid w:val="005E4E99"/>
    <w:rsid w:val="005E513F"/>
    <w:rsid w:val="005E51BB"/>
    <w:rsid w:val="005E521D"/>
    <w:rsid w:val="005E5386"/>
    <w:rsid w:val="005E5879"/>
    <w:rsid w:val="005E5F17"/>
    <w:rsid w:val="005E5FC2"/>
    <w:rsid w:val="005E6504"/>
    <w:rsid w:val="005E65D9"/>
    <w:rsid w:val="005E673B"/>
    <w:rsid w:val="005E6B5A"/>
    <w:rsid w:val="005E7468"/>
    <w:rsid w:val="005F0162"/>
    <w:rsid w:val="005F03D6"/>
    <w:rsid w:val="005F088A"/>
    <w:rsid w:val="005F221C"/>
    <w:rsid w:val="005F2595"/>
    <w:rsid w:val="005F2AF5"/>
    <w:rsid w:val="005F3425"/>
    <w:rsid w:val="005F47DA"/>
    <w:rsid w:val="005F4BB1"/>
    <w:rsid w:val="005F57ED"/>
    <w:rsid w:val="005F5B05"/>
    <w:rsid w:val="005F686F"/>
    <w:rsid w:val="005F6B63"/>
    <w:rsid w:val="006001FA"/>
    <w:rsid w:val="00600566"/>
    <w:rsid w:val="00600629"/>
    <w:rsid w:val="006008B0"/>
    <w:rsid w:val="00600939"/>
    <w:rsid w:val="00601546"/>
    <w:rsid w:val="006019F4"/>
    <w:rsid w:val="00601BC5"/>
    <w:rsid w:val="006021CA"/>
    <w:rsid w:val="00602388"/>
    <w:rsid w:val="006032FE"/>
    <w:rsid w:val="00603AB5"/>
    <w:rsid w:val="00604737"/>
    <w:rsid w:val="00604956"/>
    <w:rsid w:val="00604DA2"/>
    <w:rsid w:val="006056FF"/>
    <w:rsid w:val="00606B5F"/>
    <w:rsid w:val="0060785E"/>
    <w:rsid w:val="00607C0D"/>
    <w:rsid w:val="00607D1F"/>
    <w:rsid w:val="00610A32"/>
    <w:rsid w:val="00610AC8"/>
    <w:rsid w:val="00610B42"/>
    <w:rsid w:val="00610D23"/>
    <w:rsid w:val="006120DA"/>
    <w:rsid w:val="0061276B"/>
    <w:rsid w:val="00612C2A"/>
    <w:rsid w:val="006131F1"/>
    <w:rsid w:val="00613AED"/>
    <w:rsid w:val="00613C93"/>
    <w:rsid w:val="00614143"/>
    <w:rsid w:val="00614F85"/>
    <w:rsid w:val="00615A6B"/>
    <w:rsid w:val="00615B0B"/>
    <w:rsid w:val="00615D00"/>
    <w:rsid w:val="00616CA9"/>
    <w:rsid w:val="0061737B"/>
    <w:rsid w:val="00617689"/>
    <w:rsid w:val="00623198"/>
    <w:rsid w:val="006234C8"/>
    <w:rsid w:val="00623635"/>
    <w:rsid w:val="00624205"/>
    <w:rsid w:val="00624391"/>
    <w:rsid w:val="00624492"/>
    <w:rsid w:val="00624763"/>
    <w:rsid w:val="0062524B"/>
    <w:rsid w:val="0062544C"/>
    <w:rsid w:val="00625DA2"/>
    <w:rsid w:val="006270E4"/>
    <w:rsid w:val="006272FB"/>
    <w:rsid w:val="00627665"/>
    <w:rsid w:val="00627DA1"/>
    <w:rsid w:val="00630249"/>
    <w:rsid w:val="00630B2F"/>
    <w:rsid w:val="006318DC"/>
    <w:rsid w:val="0063226E"/>
    <w:rsid w:val="00632749"/>
    <w:rsid w:val="00633939"/>
    <w:rsid w:val="00634A09"/>
    <w:rsid w:val="00634FFA"/>
    <w:rsid w:val="006351C3"/>
    <w:rsid w:val="00635961"/>
    <w:rsid w:val="00636C5A"/>
    <w:rsid w:val="00637D83"/>
    <w:rsid w:val="00637EBB"/>
    <w:rsid w:val="00640147"/>
    <w:rsid w:val="00640479"/>
    <w:rsid w:val="00640A56"/>
    <w:rsid w:val="00641A78"/>
    <w:rsid w:val="00641D4C"/>
    <w:rsid w:val="00642312"/>
    <w:rsid w:val="006428B1"/>
    <w:rsid w:val="0064322A"/>
    <w:rsid w:val="0064442C"/>
    <w:rsid w:val="00644F55"/>
    <w:rsid w:val="006450C7"/>
    <w:rsid w:val="006454CE"/>
    <w:rsid w:val="0064680D"/>
    <w:rsid w:val="00646B5D"/>
    <w:rsid w:val="006473B5"/>
    <w:rsid w:val="00647EE6"/>
    <w:rsid w:val="00650142"/>
    <w:rsid w:val="006510FD"/>
    <w:rsid w:val="00651527"/>
    <w:rsid w:val="006518B9"/>
    <w:rsid w:val="00651B19"/>
    <w:rsid w:val="006524FB"/>
    <w:rsid w:val="006535D0"/>
    <w:rsid w:val="00653A71"/>
    <w:rsid w:val="00654194"/>
    <w:rsid w:val="006553BD"/>
    <w:rsid w:val="00655954"/>
    <w:rsid w:val="00656372"/>
    <w:rsid w:val="006564C3"/>
    <w:rsid w:val="006570F2"/>
    <w:rsid w:val="00660746"/>
    <w:rsid w:val="00660A01"/>
    <w:rsid w:val="006612BE"/>
    <w:rsid w:val="00661310"/>
    <w:rsid w:val="00661D4D"/>
    <w:rsid w:val="00662376"/>
    <w:rsid w:val="00662567"/>
    <w:rsid w:val="00662748"/>
    <w:rsid w:val="006644B2"/>
    <w:rsid w:val="0066451E"/>
    <w:rsid w:val="00664BEC"/>
    <w:rsid w:val="00664C05"/>
    <w:rsid w:val="006662AA"/>
    <w:rsid w:val="0066643C"/>
    <w:rsid w:val="006664F2"/>
    <w:rsid w:val="00666E51"/>
    <w:rsid w:val="00666EEF"/>
    <w:rsid w:val="006671A6"/>
    <w:rsid w:val="00667871"/>
    <w:rsid w:val="006700E1"/>
    <w:rsid w:val="006701A3"/>
    <w:rsid w:val="006706FF"/>
    <w:rsid w:val="00670CC2"/>
    <w:rsid w:val="00670D60"/>
    <w:rsid w:val="00670E5B"/>
    <w:rsid w:val="006716C0"/>
    <w:rsid w:val="00672374"/>
    <w:rsid w:val="00672B8F"/>
    <w:rsid w:val="00672CF9"/>
    <w:rsid w:val="00672D3E"/>
    <w:rsid w:val="0067356C"/>
    <w:rsid w:val="00673737"/>
    <w:rsid w:val="00674069"/>
    <w:rsid w:val="00674230"/>
    <w:rsid w:val="00674777"/>
    <w:rsid w:val="0067599D"/>
    <w:rsid w:val="00675A0D"/>
    <w:rsid w:val="00675E64"/>
    <w:rsid w:val="00676545"/>
    <w:rsid w:val="00676950"/>
    <w:rsid w:val="00677539"/>
    <w:rsid w:val="006804B2"/>
    <w:rsid w:val="00680A00"/>
    <w:rsid w:val="00680AEE"/>
    <w:rsid w:val="00680D37"/>
    <w:rsid w:val="00680FF8"/>
    <w:rsid w:val="00681E2C"/>
    <w:rsid w:val="006829E4"/>
    <w:rsid w:val="00683EFE"/>
    <w:rsid w:val="00685293"/>
    <w:rsid w:val="00685EDC"/>
    <w:rsid w:val="006861A8"/>
    <w:rsid w:val="006868FB"/>
    <w:rsid w:val="00687120"/>
    <w:rsid w:val="006876C2"/>
    <w:rsid w:val="00690BE7"/>
    <w:rsid w:val="00691B1A"/>
    <w:rsid w:val="00691F4F"/>
    <w:rsid w:val="00692415"/>
    <w:rsid w:val="00693013"/>
    <w:rsid w:val="006930C1"/>
    <w:rsid w:val="006953C0"/>
    <w:rsid w:val="00696203"/>
    <w:rsid w:val="00696F76"/>
    <w:rsid w:val="00697596"/>
    <w:rsid w:val="006A01C2"/>
    <w:rsid w:val="006A0EE2"/>
    <w:rsid w:val="006A0F8E"/>
    <w:rsid w:val="006A1DBC"/>
    <w:rsid w:val="006A3124"/>
    <w:rsid w:val="006A387E"/>
    <w:rsid w:val="006A4352"/>
    <w:rsid w:val="006A493C"/>
    <w:rsid w:val="006A4C73"/>
    <w:rsid w:val="006A5184"/>
    <w:rsid w:val="006A51B2"/>
    <w:rsid w:val="006A5AF7"/>
    <w:rsid w:val="006A6BC1"/>
    <w:rsid w:val="006A6CFB"/>
    <w:rsid w:val="006A7170"/>
    <w:rsid w:val="006A77EC"/>
    <w:rsid w:val="006A7E69"/>
    <w:rsid w:val="006B0108"/>
    <w:rsid w:val="006B0AED"/>
    <w:rsid w:val="006B1CF2"/>
    <w:rsid w:val="006B1D9A"/>
    <w:rsid w:val="006B251A"/>
    <w:rsid w:val="006B33B7"/>
    <w:rsid w:val="006B3E1D"/>
    <w:rsid w:val="006B3E59"/>
    <w:rsid w:val="006B4701"/>
    <w:rsid w:val="006B472B"/>
    <w:rsid w:val="006B498A"/>
    <w:rsid w:val="006B4DB7"/>
    <w:rsid w:val="006B6605"/>
    <w:rsid w:val="006B6B9C"/>
    <w:rsid w:val="006B6D92"/>
    <w:rsid w:val="006B7B78"/>
    <w:rsid w:val="006C042C"/>
    <w:rsid w:val="006C066E"/>
    <w:rsid w:val="006C06FE"/>
    <w:rsid w:val="006C12F5"/>
    <w:rsid w:val="006C13A2"/>
    <w:rsid w:val="006C1D8A"/>
    <w:rsid w:val="006C208C"/>
    <w:rsid w:val="006C2B4C"/>
    <w:rsid w:val="006C2D24"/>
    <w:rsid w:val="006C3AF6"/>
    <w:rsid w:val="006C4C77"/>
    <w:rsid w:val="006C4D4B"/>
    <w:rsid w:val="006C55D8"/>
    <w:rsid w:val="006C5757"/>
    <w:rsid w:val="006C6A01"/>
    <w:rsid w:val="006D0893"/>
    <w:rsid w:val="006D0BA1"/>
    <w:rsid w:val="006D119C"/>
    <w:rsid w:val="006D164F"/>
    <w:rsid w:val="006D1D65"/>
    <w:rsid w:val="006D2C0E"/>
    <w:rsid w:val="006D3482"/>
    <w:rsid w:val="006D356D"/>
    <w:rsid w:val="006D4003"/>
    <w:rsid w:val="006D4852"/>
    <w:rsid w:val="006D4A7E"/>
    <w:rsid w:val="006D4BF0"/>
    <w:rsid w:val="006D4DEC"/>
    <w:rsid w:val="006D5228"/>
    <w:rsid w:val="006D5A0A"/>
    <w:rsid w:val="006D781D"/>
    <w:rsid w:val="006E0F02"/>
    <w:rsid w:val="006E12F5"/>
    <w:rsid w:val="006E1300"/>
    <w:rsid w:val="006E2248"/>
    <w:rsid w:val="006E23C9"/>
    <w:rsid w:val="006E2911"/>
    <w:rsid w:val="006E2C10"/>
    <w:rsid w:val="006E3495"/>
    <w:rsid w:val="006E3C15"/>
    <w:rsid w:val="006E3C82"/>
    <w:rsid w:val="006E418A"/>
    <w:rsid w:val="006E4802"/>
    <w:rsid w:val="006E494A"/>
    <w:rsid w:val="006E4984"/>
    <w:rsid w:val="006E4B23"/>
    <w:rsid w:val="006E5724"/>
    <w:rsid w:val="006E5875"/>
    <w:rsid w:val="006E5A46"/>
    <w:rsid w:val="006E70DC"/>
    <w:rsid w:val="006F029D"/>
    <w:rsid w:val="006F0A24"/>
    <w:rsid w:val="006F1FFD"/>
    <w:rsid w:val="006F2A8C"/>
    <w:rsid w:val="006F3290"/>
    <w:rsid w:val="006F3AB3"/>
    <w:rsid w:val="006F47B2"/>
    <w:rsid w:val="006F497A"/>
    <w:rsid w:val="006F4CDD"/>
    <w:rsid w:val="006F6AB5"/>
    <w:rsid w:val="006F7F68"/>
    <w:rsid w:val="00702D70"/>
    <w:rsid w:val="00702DD6"/>
    <w:rsid w:val="007035CB"/>
    <w:rsid w:val="0070434F"/>
    <w:rsid w:val="00705477"/>
    <w:rsid w:val="00705B10"/>
    <w:rsid w:val="0070625A"/>
    <w:rsid w:val="00706865"/>
    <w:rsid w:val="007073E5"/>
    <w:rsid w:val="00711A06"/>
    <w:rsid w:val="00711F97"/>
    <w:rsid w:val="00712D77"/>
    <w:rsid w:val="00713179"/>
    <w:rsid w:val="0071367C"/>
    <w:rsid w:val="00714345"/>
    <w:rsid w:val="00714F75"/>
    <w:rsid w:val="0071532A"/>
    <w:rsid w:val="007153CA"/>
    <w:rsid w:val="007157D9"/>
    <w:rsid w:val="007160CF"/>
    <w:rsid w:val="00717614"/>
    <w:rsid w:val="00717D25"/>
    <w:rsid w:val="00720F5A"/>
    <w:rsid w:val="0072100A"/>
    <w:rsid w:val="0072124C"/>
    <w:rsid w:val="00721470"/>
    <w:rsid w:val="00722270"/>
    <w:rsid w:val="007224E5"/>
    <w:rsid w:val="00722B2E"/>
    <w:rsid w:val="00724722"/>
    <w:rsid w:val="00724C29"/>
    <w:rsid w:val="00725063"/>
    <w:rsid w:val="00725249"/>
    <w:rsid w:val="00725A4E"/>
    <w:rsid w:val="00727E33"/>
    <w:rsid w:val="00727FEA"/>
    <w:rsid w:val="007300B4"/>
    <w:rsid w:val="00730DE5"/>
    <w:rsid w:val="00731773"/>
    <w:rsid w:val="00731DD1"/>
    <w:rsid w:val="00732476"/>
    <w:rsid w:val="007327B2"/>
    <w:rsid w:val="0073397A"/>
    <w:rsid w:val="00733A3E"/>
    <w:rsid w:val="00734767"/>
    <w:rsid w:val="00734DF6"/>
    <w:rsid w:val="007365F6"/>
    <w:rsid w:val="007367F0"/>
    <w:rsid w:val="00736BCA"/>
    <w:rsid w:val="007373FF"/>
    <w:rsid w:val="00737527"/>
    <w:rsid w:val="00737773"/>
    <w:rsid w:val="007379F0"/>
    <w:rsid w:val="00740529"/>
    <w:rsid w:val="00740C44"/>
    <w:rsid w:val="00741B57"/>
    <w:rsid w:val="00742B56"/>
    <w:rsid w:val="00742C42"/>
    <w:rsid w:val="00743B48"/>
    <w:rsid w:val="00745FE4"/>
    <w:rsid w:val="00746A2C"/>
    <w:rsid w:val="00746FB1"/>
    <w:rsid w:val="007474CF"/>
    <w:rsid w:val="00747781"/>
    <w:rsid w:val="00747923"/>
    <w:rsid w:val="00747A31"/>
    <w:rsid w:val="00747D45"/>
    <w:rsid w:val="007508B3"/>
    <w:rsid w:val="007525D5"/>
    <w:rsid w:val="00752A68"/>
    <w:rsid w:val="00752C2F"/>
    <w:rsid w:val="00752FFF"/>
    <w:rsid w:val="007539B5"/>
    <w:rsid w:val="0075487A"/>
    <w:rsid w:val="00755389"/>
    <w:rsid w:val="00755620"/>
    <w:rsid w:val="007559E1"/>
    <w:rsid w:val="007562A5"/>
    <w:rsid w:val="00757407"/>
    <w:rsid w:val="0075798D"/>
    <w:rsid w:val="007603C4"/>
    <w:rsid w:val="00760D18"/>
    <w:rsid w:val="00760D82"/>
    <w:rsid w:val="0076135A"/>
    <w:rsid w:val="00761432"/>
    <w:rsid w:val="007615E9"/>
    <w:rsid w:val="00762900"/>
    <w:rsid w:val="007646E3"/>
    <w:rsid w:val="00764CD6"/>
    <w:rsid w:val="0076597A"/>
    <w:rsid w:val="00765F4F"/>
    <w:rsid w:val="00766C71"/>
    <w:rsid w:val="00766D82"/>
    <w:rsid w:val="007677E7"/>
    <w:rsid w:val="00770573"/>
    <w:rsid w:val="00770E1F"/>
    <w:rsid w:val="00770F4F"/>
    <w:rsid w:val="00771460"/>
    <w:rsid w:val="00771ABC"/>
    <w:rsid w:val="00772235"/>
    <w:rsid w:val="007727EA"/>
    <w:rsid w:val="00772A53"/>
    <w:rsid w:val="00773F55"/>
    <w:rsid w:val="00774C35"/>
    <w:rsid w:val="00774D09"/>
    <w:rsid w:val="00774DB3"/>
    <w:rsid w:val="00775535"/>
    <w:rsid w:val="007755C7"/>
    <w:rsid w:val="0077606B"/>
    <w:rsid w:val="00776245"/>
    <w:rsid w:val="007762C8"/>
    <w:rsid w:val="00776574"/>
    <w:rsid w:val="007769F5"/>
    <w:rsid w:val="00777824"/>
    <w:rsid w:val="00777832"/>
    <w:rsid w:val="00780578"/>
    <w:rsid w:val="0078062C"/>
    <w:rsid w:val="00780F7C"/>
    <w:rsid w:val="00781516"/>
    <w:rsid w:val="00781CF5"/>
    <w:rsid w:val="00782443"/>
    <w:rsid w:val="007828C4"/>
    <w:rsid w:val="00782DE9"/>
    <w:rsid w:val="00783686"/>
    <w:rsid w:val="007840A2"/>
    <w:rsid w:val="00784562"/>
    <w:rsid w:val="00785EEB"/>
    <w:rsid w:val="00786640"/>
    <w:rsid w:val="00786A84"/>
    <w:rsid w:val="007900F3"/>
    <w:rsid w:val="0079084C"/>
    <w:rsid w:val="00790C35"/>
    <w:rsid w:val="0079139F"/>
    <w:rsid w:val="007914A3"/>
    <w:rsid w:val="00791780"/>
    <w:rsid w:val="007921C9"/>
    <w:rsid w:val="0079230A"/>
    <w:rsid w:val="007929C3"/>
    <w:rsid w:val="00793720"/>
    <w:rsid w:val="0079417C"/>
    <w:rsid w:val="00794BDA"/>
    <w:rsid w:val="0079562C"/>
    <w:rsid w:val="00795D91"/>
    <w:rsid w:val="007978FC"/>
    <w:rsid w:val="00797EF8"/>
    <w:rsid w:val="007A04AF"/>
    <w:rsid w:val="007A213B"/>
    <w:rsid w:val="007A22D3"/>
    <w:rsid w:val="007A2EE4"/>
    <w:rsid w:val="007A33EC"/>
    <w:rsid w:val="007A34EF"/>
    <w:rsid w:val="007A36D5"/>
    <w:rsid w:val="007A4FE7"/>
    <w:rsid w:val="007A53D3"/>
    <w:rsid w:val="007A5AB0"/>
    <w:rsid w:val="007A6CE9"/>
    <w:rsid w:val="007A6E89"/>
    <w:rsid w:val="007A7D8F"/>
    <w:rsid w:val="007B0171"/>
    <w:rsid w:val="007B01F8"/>
    <w:rsid w:val="007B0576"/>
    <w:rsid w:val="007B05BB"/>
    <w:rsid w:val="007B10D5"/>
    <w:rsid w:val="007B2545"/>
    <w:rsid w:val="007B2AED"/>
    <w:rsid w:val="007B2EA9"/>
    <w:rsid w:val="007B3BE5"/>
    <w:rsid w:val="007B3C1B"/>
    <w:rsid w:val="007B3D34"/>
    <w:rsid w:val="007B4078"/>
    <w:rsid w:val="007B44B6"/>
    <w:rsid w:val="007B6E7F"/>
    <w:rsid w:val="007B6F8C"/>
    <w:rsid w:val="007B7085"/>
    <w:rsid w:val="007B7497"/>
    <w:rsid w:val="007B78FE"/>
    <w:rsid w:val="007C01D3"/>
    <w:rsid w:val="007C0336"/>
    <w:rsid w:val="007C0442"/>
    <w:rsid w:val="007C082B"/>
    <w:rsid w:val="007C18C1"/>
    <w:rsid w:val="007C1B24"/>
    <w:rsid w:val="007C278A"/>
    <w:rsid w:val="007C36CD"/>
    <w:rsid w:val="007C430C"/>
    <w:rsid w:val="007C48CD"/>
    <w:rsid w:val="007C4977"/>
    <w:rsid w:val="007C4A62"/>
    <w:rsid w:val="007C570C"/>
    <w:rsid w:val="007C57C6"/>
    <w:rsid w:val="007C7266"/>
    <w:rsid w:val="007C7849"/>
    <w:rsid w:val="007C7964"/>
    <w:rsid w:val="007D0804"/>
    <w:rsid w:val="007D0C13"/>
    <w:rsid w:val="007D1169"/>
    <w:rsid w:val="007D14EF"/>
    <w:rsid w:val="007D2305"/>
    <w:rsid w:val="007D2CE7"/>
    <w:rsid w:val="007D2DB7"/>
    <w:rsid w:val="007D31F1"/>
    <w:rsid w:val="007D382C"/>
    <w:rsid w:val="007D3918"/>
    <w:rsid w:val="007D3945"/>
    <w:rsid w:val="007D46DF"/>
    <w:rsid w:val="007D5557"/>
    <w:rsid w:val="007D58F4"/>
    <w:rsid w:val="007D6307"/>
    <w:rsid w:val="007D6980"/>
    <w:rsid w:val="007D6C90"/>
    <w:rsid w:val="007D7728"/>
    <w:rsid w:val="007D7A75"/>
    <w:rsid w:val="007D7B4F"/>
    <w:rsid w:val="007D7E5B"/>
    <w:rsid w:val="007E0250"/>
    <w:rsid w:val="007E0383"/>
    <w:rsid w:val="007E04D0"/>
    <w:rsid w:val="007E0505"/>
    <w:rsid w:val="007E0968"/>
    <w:rsid w:val="007E0AEB"/>
    <w:rsid w:val="007E13E8"/>
    <w:rsid w:val="007E142C"/>
    <w:rsid w:val="007E166F"/>
    <w:rsid w:val="007E1BA6"/>
    <w:rsid w:val="007E2E29"/>
    <w:rsid w:val="007E3E20"/>
    <w:rsid w:val="007E5247"/>
    <w:rsid w:val="007E555D"/>
    <w:rsid w:val="007E6657"/>
    <w:rsid w:val="007F0614"/>
    <w:rsid w:val="007F08E7"/>
    <w:rsid w:val="007F1E17"/>
    <w:rsid w:val="007F234B"/>
    <w:rsid w:val="007F3283"/>
    <w:rsid w:val="007F3D93"/>
    <w:rsid w:val="007F3FAF"/>
    <w:rsid w:val="007F421A"/>
    <w:rsid w:val="007F443D"/>
    <w:rsid w:val="007F5534"/>
    <w:rsid w:val="007F5760"/>
    <w:rsid w:val="007F5945"/>
    <w:rsid w:val="007F5D1A"/>
    <w:rsid w:val="007F7105"/>
    <w:rsid w:val="007F7471"/>
    <w:rsid w:val="007F7C67"/>
    <w:rsid w:val="008004BD"/>
    <w:rsid w:val="00800EE9"/>
    <w:rsid w:val="008016D6"/>
    <w:rsid w:val="00802956"/>
    <w:rsid w:val="008034B1"/>
    <w:rsid w:val="00803540"/>
    <w:rsid w:val="00803634"/>
    <w:rsid w:val="00803797"/>
    <w:rsid w:val="00804245"/>
    <w:rsid w:val="00804374"/>
    <w:rsid w:val="00804379"/>
    <w:rsid w:val="008048EB"/>
    <w:rsid w:val="00804997"/>
    <w:rsid w:val="008049EE"/>
    <w:rsid w:val="00804B0F"/>
    <w:rsid w:val="00804EED"/>
    <w:rsid w:val="0080500B"/>
    <w:rsid w:val="00805024"/>
    <w:rsid w:val="008062F1"/>
    <w:rsid w:val="00806546"/>
    <w:rsid w:val="00806570"/>
    <w:rsid w:val="008066CC"/>
    <w:rsid w:val="0080683C"/>
    <w:rsid w:val="00806A69"/>
    <w:rsid w:val="00806B12"/>
    <w:rsid w:val="00807BC3"/>
    <w:rsid w:val="00810288"/>
    <w:rsid w:val="008103CD"/>
    <w:rsid w:val="00810926"/>
    <w:rsid w:val="00810AD7"/>
    <w:rsid w:val="00810ADE"/>
    <w:rsid w:val="00811677"/>
    <w:rsid w:val="00811A80"/>
    <w:rsid w:val="00811FAA"/>
    <w:rsid w:val="00812F9D"/>
    <w:rsid w:val="00813B36"/>
    <w:rsid w:val="00813B62"/>
    <w:rsid w:val="0081472A"/>
    <w:rsid w:val="00814762"/>
    <w:rsid w:val="00814C42"/>
    <w:rsid w:val="00814FF4"/>
    <w:rsid w:val="008155CA"/>
    <w:rsid w:val="00815DE5"/>
    <w:rsid w:val="0081691F"/>
    <w:rsid w:val="0081706E"/>
    <w:rsid w:val="00820B63"/>
    <w:rsid w:val="00820FAC"/>
    <w:rsid w:val="00821001"/>
    <w:rsid w:val="00821025"/>
    <w:rsid w:val="00821920"/>
    <w:rsid w:val="008225B0"/>
    <w:rsid w:val="0082275E"/>
    <w:rsid w:val="008229A4"/>
    <w:rsid w:val="00822EF9"/>
    <w:rsid w:val="00822EFB"/>
    <w:rsid w:val="00823B49"/>
    <w:rsid w:val="00823DB9"/>
    <w:rsid w:val="0082515A"/>
    <w:rsid w:val="00827489"/>
    <w:rsid w:val="008276A7"/>
    <w:rsid w:val="00827A38"/>
    <w:rsid w:val="00827A5F"/>
    <w:rsid w:val="00830903"/>
    <w:rsid w:val="00831990"/>
    <w:rsid w:val="00831A7F"/>
    <w:rsid w:val="00832676"/>
    <w:rsid w:val="008326D6"/>
    <w:rsid w:val="00832EFF"/>
    <w:rsid w:val="0083301B"/>
    <w:rsid w:val="008333CA"/>
    <w:rsid w:val="00833766"/>
    <w:rsid w:val="00833790"/>
    <w:rsid w:val="00834055"/>
    <w:rsid w:val="00834316"/>
    <w:rsid w:val="00835F20"/>
    <w:rsid w:val="00836A6C"/>
    <w:rsid w:val="00837184"/>
    <w:rsid w:val="00837F3C"/>
    <w:rsid w:val="00841203"/>
    <w:rsid w:val="00841574"/>
    <w:rsid w:val="00842CAD"/>
    <w:rsid w:val="00842F83"/>
    <w:rsid w:val="008459C1"/>
    <w:rsid w:val="00845ECF"/>
    <w:rsid w:val="00846A3B"/>
    <w:rsid w:val="00847F45"/>
    <w:rsid w:val="0085037C"/>
    <w:rsid w:val="00850529"/>
    <w:rsid w:val="008505FC"/>
    <w:rsid w:val="00850CFA"/>
    <w:rsid w:val="00851267"/>
    <w:rsid w:val="00851524"/>
    <w:rsid w:val="00851FF5"/>
    <w:rsid w:val="008522D7"/>
    <w:rsid w:val="0085232E"/>
    <w:rsid w:val="00852624"/>
    <w:rsid w:val="00852B4C"/>
    <w:rsid w:val="00852DF9"/>
    <w:rsid w:val="00852FC4"/>
    <w:rsid w:val="00853893"/>
    <w:rsid w:val="008541F6"/>
    <w:rsid w:val="00854268"/>
    <w:rsid w:val="00854BDE"/>
    <w:rsid w:val="00854F28"/>
    <w:rsid w:val="00855725"/>
    <w:rsid w:val="00855A8C"/>
    <w:rsid w:val="0085658B"/>
    <w:rsid w:val="0085667F"/>
    <w:rsid w:val="00856F93"/>
    <w:rsid w:val="00857665"/>
    <w:rsid w:val="00857EE7"/>
    <w:rsid w:val="0086142A"/>
    <w:rsid w:val="0086175E"/>
    <w:rsid w:val="00861AC5"/>
    <w:rsid w:val="00861FAB"/>
    <w:rsid w:val="00862A4A"/>
    <w:rsid w:val="00862B63"/>
    <w:rsid w:val="00863A55"/>
    <w:rsid w:val="00864041"/>
    <w:rsid w:val="008649C9"/>
    <w:rsid w:val="00866416"/>
    <w:rsid w:val="00866CB5"/>
    <w:rsid w:val="008702B8"/>
    <w:rsid w:val="00870471"/>
    <w:rsid w:val="0087089F"/>
    <w:rsid w:val="008723F2"/>
    <w:rsid w:val="008733BA"/>
    <w:rsid w:val="0087393A"/>
    <w:rsid w:val="0087528B"/>
    <w:rsid w:val="0087563D"/>
    <w:rsid w:val="0087585C"/>
    <w:rsid w:val="00875AD8"/>
    <w:rsid w:val="00876CAB"/>
    <w:rsid w:val="00877250"/>
    <w:rsid w:val="00877E88"/>
    <w:rsid w:val="008815CC"/>
    <w:rsid w:val="00881F09"/>
    <w:rsid w:val="00883057"/>
    <w:rsid w:val="008834FD"/>
    <w:rsid w:val="008837B9"/>
    <w:rsid w:val="00884646"/>
    <w:rsid w:val="00884A57"/>
    <w:rsid w:val="00884B68"/>
    <w:rsid w:val="00885A18"/>
    <w:rsid w:val="00885CDD"/>
    <w:rsid w:val="00886CCD"/>
    <w:rsid w:val="00886D8D"/>
    <w:rsid w:val="0088707F"/>
    <w:rsid w:val="0088783E"/>
    <w:rsid w:val="008901C5"/>
    <w:rsid w:val="00891175"/>
    <w:rsid w:val="008913A1"/>
    <w:rsid w:val="00892095"/>
    <w:rsid w:val="0089281A"/>
    <w:rsid w:val="0089288C"/>
    <w:rsid w:val="00892E62"/>
    <w:rsid w:val="0089469A"/>
    <w:rsid w:val="00894B68"/>
    <w:rsid w:val="0089518A"/>
    <w:rsid w:val="008953D2"/>
    <w:rsid w:val="008962A8"/>
    <w:rsid w:val="008962F8"/>
    <w:rsid w:val="00896631"/>
    <w:rsid w:val="00897085"/>
    <w:rsid w:val="00897FA4"/>
    <w:rsid w:val="008A0C95"/>
    <w:rsid w:val="008A1214"/>
    <w:rsid w:val="008A17BA"/>
    <w:rsid w:val="008A1871"/>
    <w:rsid w:val="008A2255"/>
    <w:rsid w:val="008A2612"/>
    <w:rsid w:val="008A3D44"/>
    <w:rsid w:val="008A3F14"/>
    <w:rsid w:val="008A448F"/>
    <w:rsid w:val="008A4829"/>
    <w:rsid w:val="008A538A"/>
    <w:rsid w:val="008A659F"/>
    <w:rsid w:val="008A6E62"/>
    <w:rsid w:val="008A7D68"/>
    <w:rsid w:val="008B0F7F"/>
    <w:rsid w:val="008B100F"/>
    <w:rsid w:val="008B25D6"/>
    <w:rsid w:val="008B332C"/>
    <w:rsid w:val="008B4B54"/>
    <w:rsid w:val="008B4C31"/>
    <w:rsid w:val="008B4E89"/>
    <w:rsid w:val="008B5898"/>
    <w:rsid w:val="008B5ECD"/>
    <w:rsid w:val="008B62E0"/>
    <w:rsid w:val="008B67B9"/>
    <w:rsid w:val="008C11E8"/>
    <w:rsid w:val="008C12E9"/>
    <w:rsid w:val="008C1415"/>
    <w:rsid w:val="008C1B35"/>
    <w:rsid w:val="008C25C0"/>
    <w:rsid w:val="008C3719"/>
    <w:rsid w:val="008C4194"/>
    <w:rsid w:val="008C5B86"/>
    <w:rsid w:val="008C6C94"/>
    <w:rsid w:val="008C7456"/>
    <w:rsid w:val="008C75D7"/>
    <w:rsid w:val="008D0A74"/>
    <w:rsid w:val="008D1AA6"/>
    <w:rsid w:val="008D27B0"/>
    <w:rsid w:val="008D37EF"/>
    <w:rsid w:val="008D3C60"/>
    <w:rsid w:val="008D4461"/>
    <w:rsid w:val="008D5789"/>
    <w:rsid w:val="008D5A28"/>
    <w:rsid w:val="008D6808"/>
    <w:rsid w:val="008D69BB"/>
    <w:rsid w:val="008D6B28"/>
    <w:rsid w:val="008D6BEB"/>
    <w:rsid w:val="008D721E"/>
    <w:rsid w:val="008E0291"/>
    <w:rsid w:val="008E034E"/>
    <w:rsid w:val="008E11FC"/>
    <w:rsid w:val="008E1501"/>
    <w:rsid w:val="008E16EC"/>
    <w:rsid w:val="008E20F3"/>
    <w:rsid w:val="008E2AFD"/>
    <w:rsid w:val="008E3470"/>
    <w:rsid w:val="008E3C45"/>
    <w:rsid w:val="008E3FC8"/>
    <w:rsid w:val="008E438B"/>
    <w:rsid w:val="008E4788"/>
    <w:rsid w:val="008E5427"/>
    <w:rsid w:val="008E598E"/>
    <w:rsid w:val="008E5DDE"/>
    <w:rsid w:val="008E6117"/>
    <w:rsid w:val="008E617E"/>
    <w:rsid w:val="008E62C4"/>
    <w:rsid w:val="008E678B"/>
    <w:rsid w:val="008E6B77"/>
    <w:rsid w:val="008E7814"/>
    <w:rsid w:val="008E7865"/>
    <w:rsid w:val="008F2E06"/>
    <w:rsid w:val="008F3302"/>
    <w:rsid w:val="008F4281"/>
    <w:rsid w:val="008F5EB6"/>
    <w:rsid w:val="008F7F32"/>
    <w:rsid w:val="009000E1"/>
    <w:rsid w:val="00900862"/>
    <w:rsid w:val="00900F05"/>
    <w:rsid w:val="00901201"/>
    <w:rsid w:val="009015E4"/>
    <w:rsid w:val="0090160A"/>
    <w:rsid w:val="00902D08"/>
    <w:rsid w:val="00903A6C"/>
    <w:rsid w:val="00903BDF"/>
    <w:rsid w:val="00904305"/>
    <w:rsid w:val="009047EB"/>
    <w:rsid w:val="00905221"/>
    <w:rsid w:val="0090564E"/>
    <w:rsid w:val="009059EA"/>
    <w:rsid w:val="00906068"/>
    <w:rsid w:val="0090616C"/>
    <w:rsid w:val="0090658E"/>
    <w:rsid w:val="00907BFF"/>
    <w:rsid w:val="009107F0"/>
    <w:rsid w:val="00910ED2"/>
    <w:rsid w:val="00912238"/>
    <w:rsid w:val="009129C9"/>
    <w:rsid w:val="00912ABD"/>
    <w:rsid w:val="009136F3"/>
    <w:rsid w:val="00913AE1"/>
    <w:rsid w:val="00913B9D"/>
    <w:rsid w:val="00914103"/>
    <w:rsid w:val="0091442A"/>
    <w:rsid w:val="0091487A"/>
    <w:rsid w:val="00914C70"/>
    <w:rsid w:val="009152EF"/>
    <w:rsid w:val="00915344"/>
    <w:rsid w:val="00915DA0"/>
    <w:rsid w:val="009174B7"/>
    <w:rsid w:val="0092009D"/>
    <w:rsid w:val="00920143"/>
    <w:rsid w:val="00921175"/>
    <w:rsid w:val="00921573"/>
    <w:rsid w:val="00921C2F"/>
    <w:rsid w:val="00923AD8"/>
    <w:rsid w:val="00923C5E"/>
    <w:rsid w:val="00924F62"/>
    <w:rsid w:val="0092501E"/>
    <w:rsid w:val="00925746"/>
    <w:rsid w:val="00925CA5"/>
    <w:rsid w:val="00925EB0"/>
    <w:rsid w:val="009263D1"/>
    <w:rsid w:val="00926DA2"/>
    <w:rsid w:val="00927083"/>
    <w:rsid w:val="00927161"/>
    <w:rsid w:val="00927962"/>
    <w:rsid w:val="00927C7D"/>
    <w:rsid w:val="00927E32"/>
    <w:rsid w:val="009306D4"/>
    <w:rsid w:val="00931627"/>
    <w:rsid w:val="00934E9A"/>
    <w:rsid w:val="00936AA9"/>
    <w:rsid w:val="00937531"/>
    <w:rsid w:val="00937A23"/>
    <w:rsid w:val="00940C1A"/>
    <w:rsid w:val="009410AD"/>
    <w:rsid w:val="00941F20"/>
    <w:rsid w:val="00942383"/>
    <w:rsid w:val="009425FC"/>
    <w:rsid w:val="00943D65"/>
    <w:rsid w:val="00944596"/>
    <w:rsid w:val="0094521A"/>
    <w:rsid w:val="00945FAA"/>
    <w:rsid w:val="009460A2"/>
    <w:rsid w:val="009464C0"/>
    <w:rsid w:val="009467AA"/>
    <w:rsid w:val="00947258"/>
    <w:rsid w:val="00947973"/>
    <w:rsid w:val="00951777"/>
    <w:rsid w:val="00951F3E"/>
    <w:rsid w:val="00952638"/>
    <w:rsid w:val="00952B2C"/>
    <w:rsid w:val="009537E5"/>
    <w:rsid w:val="00953AE2"/>
    <w:rsid w:val="00953E2B"/>
    <w:rsid w:val="00955036"/>
    <w:rsid w:val="009559B4"/>
    <w:rsid w:val="009560D7"/>
    <w:rsid w:val="00956608"/>
    <w:rsid w:val="00956803"/>
    <w:rsid w:val="00957295"/>
    <w:rsid w:val="0095783C"/>
    <w:rsid w:val="00960B84"/>
    <w:rsid w:val="0096131F"/>
    <w:rsid w:val="009613AC"/>
    <w:rsid w:val="009623F1"/>
    <w:rsid w:val="00963560"/>
    <w:rsid w:val="00963751"/>
    <w:rsid w:val="00964695"/>
    <w:rsid w:val="0096469B"/>
    <w:rsid w:val="0096474C"/>
    <w:rsid w:val="009673F7"/>
    <w:rsid w:val="0096749B"/>
    <w:rsid w:val="00967562"/>
    <w:rsid w:val="00967BB1"/>
    <w:rsid w:val="00967C5E"/>
    <w:rsid w:val="00970616"/>
    <w:rsid w:val="009710D1"/>
    <w:rsid w:val="00971DF0"/>
    <w:rsid w:val="0097342E"/>
    <w:rsid w:val="00973652"/>
    <w:rsid w:val="00973EF0"/>
    <w:rsid w:val="00975860"/>
    <w:rsid w:val="009758BC"/>
    <w:rsid w:val="0097627F"/>
    <w:rsid w:val="009767A7"/>
    <w:rsid w:val="00976F2F"/>
    <w:rsid w:val="009771D2"/>
    <w:rsid w:val="00980399"/>
    <w:rsid w:val="00980450"/>
    <w:rsid w:val="0098134D"/>
    <w:rsid w:val="00983FB0"/>
    <w:rsid w:val="00984808"/>
    <w:rsid w:val="00985B1C"/>
    <w:rsid w:val="00985CAC"/>
    <w:rsid w:val="00985CE1"/>
    <w:rsid w:val="0098619F"/>
    <w:rsid w:val="00986748"/>
    <w:rsid w:val="00986F99"/>
    <w:rsid w:val="009870AD"/>
    <w:rsid w:val="009876C9"/>
    <w:rsid w:val="00990577"/>
    <w:rsid w:val="00990EE2"/>
    <w:rsid w:val="0099140D"/>
    <w:rsid w:val="00991CCB"/>
    <w:rsid w:val="00992091"/>
    <w:rsid w:val="00992F83"/>
    <w:rsid w:val="0099309B"/>
    <w:rsid w:val="00993868"/>
    <w:rsid w:val="00993FCD"/>
    <w:rsid w:val="0099407C"/>
    <w:rsid w:val="009948C4"/>
    <w:rsid w:val="00995627"/>
    <w:rsid w:val="009959E5"/>
    <w:rsid w:val="00996466"/>
    <w:rsid w:val="00996768"/>
    <w:rsid w:val="00996980"/>
    <w:rsid w:val="00996FAC"/>
    <w:rsid w:val="009978DC"/>
    <w:rsid w:val="009978DF"/>
    <w:rsid w:val="00997ACB"/>
    <w:rsid w:val="009A0008"/>
    <w:rsid w:val="009A01B8"/>
    <w:rsid w:val="009A0623"/>
    <w:rsid w:val="009A0984"/>
    <w:rsid w:val="009A0DB1"/>
    <w:rsid w:val="009A120C"/>
    <w:rsid w:val="009A1227"/>
    <w:rsid w:val="009A156F"/>
    <w:rsid w:val="009A1DB0"/>
    <w:rsid w:val="009A2201"/>
    <w:rsid w:val="009A2A7D"/>
    <w:rsid w:val="009A386F"/>
    <w:rsid w:val="009A4A37"/>
    <w:rsid w:val="009A59CC"/>
    <w:rsid w:val="009A6639"/>
    <w:rsid w:val="009B0425"/>
    <w:rsid w:val="009B0BD5"/>
    <w:rsid w:val="009B0EDD"/>
    <w:rsid w:val="009B1A6C"/>
    <w:rsid w:val="009B21EB"/>
    <w:rsid w:val="009B2C6A"/>
    <w:rsid w:val="009B31D4"/>
    <w:rsid w:val="009B4568"/>
    <w:rsid w:val="009B57D2"/>
    <w:rsid w:val="009B58DD"/>
    <w:rsid w:val="009B6208"/>
    <w:rsid w:val="009B6D35"/>
    <w:rsid w:val="009B7430"/>
    <w:rsid w:val="009B771C"/>
    <w:rsid w:val="009C075D"/>
    <w:rsid w:val="009C0EA6"/>
    <w:rsid w:val="009C17BE"/>
    <w:rsid w:val="009C1BF1"/>
    <w:rsid w:val="009C2712"/>
    <w:rsid w:val="009C32AA"/>
    <w:rsid w:val="009C37BF"/>
    <w:rsid w:val="009C5053"/>
    <w:rsid w:val="009C599F"/>
    <w:rsid w:val="009C6B84"/>
    <w:rsid w:val="009D06BD"/>
    <w:rsid w:val="009D0F15"/>
    <w:rsid w:val="009D0F9E"/>
    <w:rsid w:val="009D10C0"/>
    <w:rsid w:val="009D1305"/>
    <w:rsid w:val="009D240A"/>
    <w:rsid w:val="009D2B0E"/>
    <w:rsid w:val="009D2D93"/>
    <w:rsid w:val="009D3077"/>
    <w:rsid w:val="009D44A6"/>
    <w:rsid w:val="009D4AE0"/>
    <w:rsid w:val="009D52F1"/>
    <w:rsid w:val="009D6179"/>
    <w:rsid w:val="009D73E7"/>
    <w:rsid w:val="009D7BAA"/>
    <w:rsid w:val="009D7F74"/>
    <w:rsid w:val="009E16BA"/>
    <w:rsid w:val="009E1C18"/>
    <w:rsid w:val="009E274C"/>
    <w:rsid w:val="009E3664"/>
    <w:rsid w:val="009E3B93"/>
    <w:rsid w:val="009E457B"/>
    <w:rsid w:val="009E45A1"/>
    <w:rsid w:val="009E47C1"/>
    <w:rsid w:val="009E49ED"/>
    <w:rsid w:val="009E4B3B"/>
    <w:rsid w:val="009E4B87"/>
    <w:rsid w:val="009E53DB"/>
    <w:rsid w:val="009E5F78"/>
    <w:rsid w:val="009E61CD"/>
    <w:rsid w:val="009E6E5C"/>
    <w:rsid w:val="009E6ED9"/>
    <w:rsid w:val="009E7560"/>
    <w:rsid w:val="009E7CA7"/>
    <w:rsid w:val="009E7DE0"/>
    <w:rsid w:val="009F03FC"/>
    <w:rsid w:val="009F0744"/>
    <w:rsid w:val="009F0746"/>
    <w:rsid w:val="009F0E03"/>
    <w:rsid w:val="009F218E"/>
    <w:rsid w:val="009F2D6D"/>
    <w:rsid w:val="009F3C70"/>
    <w:rsid w:val="009F4776"/>
    <w:rsid w:val="009F4AB9"/>
    <w:rsid w:val="009F4C4F"/>
    <w:rsid w:val="009F4C84"/>
    <w:rsid w:val="009F50D7"/>
    <w:rsid w:val="009F51E2"/>
    <w:rsid w:val="009F546B"/>
    <w:rsid w:val="009F5631"/>
    <w:rsid w:val="009F5CB9"/>
    <w:rsid w:val="009F64CB"/>
    <w:rsid w:val="009F6B7B"/>
    <w:rsid w:val="009F7242"/>
    <w:rsid w:val="009F776A"/>
    <w:rsid w:val="009F7E0D"/>
    <w:rsid w:val="00A022B4"/>
    <w:rsid w:val="00A02513"/>
    <w:rsid w:val="00A0281E"/>
    <w:rsid w:val="00A02B29"/>
    <w:rsid w:val="00A02F6B"/>
    <w:rsid w:val="00A03027"/>
    <w:rsid w:val="00A033E7"/>
    <w:rsid w:val="00A03A0A"/>
    <w:rsid w:val="00A0443F"/>
    <w:rsid w:val="00A05305"/>
    <w:rsid w:val="00A05615"/>
    <w:rsid w:val="00A0750D"/>
    <w:rsid w:val="00A101F7"/>
    <w:rsid w:val="00A1093B"/>
    <w:rsid w:val="00A11A48"/>
    <w:rsid w:val="00A11EAA"/>
    <w:rsid w:val="00A1263F"/>
    <w:rsid w:val="00A126A9"/>
    <w:rsid w:val="00A13101"/>
    <w:rsid w:val="00A139F1"/>
    <w:rsid w:val="00A146D7"/>
    <w:rsid w:val="00A1471C"/>
    <w:rsid w:val="00A14B41"/>
    <w:rsid w:val="00A14F0F"/>
    <w:rsid w:val="00A155AF"/>
    <w:rsid w:val="00A15B77"/>
    <w:rsid w:val="00A15D50"/>
    <w:rsid w:val="00A15E4C"/>
    <w:rsid w:val="00A15FB4"/>
    <w:rsid w:val="00A16394"/>
    <w:rsid w:val="00A16E20"/>
    <w:rsid w:val="00A16F29"/>
    <w:rsid w:val="00A17487"/>
    <w:rsid w:val="00A20A56"/>
    <w:rsid w:val="00A20B1C"/>
    <w:rsid w:val="00A21145"/>
    <w:rsid w:val="00A21185"/>
    <w:rsid w:val="00A211DB"/>
    <w:rsid w:val="00A21DD2"/>
    <w:rsid w:val="00A22254"/>
    <w:rsid w:val="00A22F59"/>
    <w:rsid w:val="00A23150"/>
    <w:rsid w:val="00A23304"/>
    <w:rsid w:val="00A234C9"/>
    <w:rsid w:val="00A250A2"/>
    <w:rsid w:val="00A2574B"/>
    <w:rsid w:val="00A25EDB"/>
    <w:rsid w:val="00A267DE"/>
    <w:rsid w:val="00A2709B"/>
    <w:rsid w:val="00A27E20"/>
    <w:rsid w:val="00A30124"/>
    <w:rsid w:val="00A30154"/>
    <w:rsid w:val="00A3034E"/>
    <w:rsid w:val="00A308B6"/>
    <w:rsid w:val="00A3110A"/>
    <w:rsid w:val="00A312D7"/>
    <w:rsid w:val="00A31FEF"/>
    <w:rsid w:val="00A32656"/>
    <w:rsid w:val="00A32827"/>
    <w:rsid w:val="00A32F61"/>
    <w:rsid w:val="00A33410"/>
    <w:rsid w:val="00A340D8"/>
    <w:rsid w:val="00A34540"/>
    <w:rsid w:val="00A35025"/>
    <w:rsid w:val="00A368F1"/>
    <w:rsid w:val="00A36FD9"/>
    <w:rsid w:val="00A3708B"/>
    <w:rsid w:val="00A37360"/>
    <w:rsid w:val="00A378A2"/>
    <w:rsid w:val="00A400B9"/>
    <w:rsid w:val="00A402F1"/>
    <w:rsid w:val="00A42472"/>
    <w:rsid w:val="00A437C6"/>
    <w:rsid w:val="00A43900"/>
    <w:rsid w:val="00A43D22"/>
    <w:rsid w:val="00A44FEF"/>
    <w:rsid w:val="00A45293"/>
    <w:rsid w:val="00A452F8"/>
    <w:rsid w:val="00A45D78"/>
    <w:rsid w:val="00A4618C"/>
    <w:rsid w:val="00A469B2"/>
    <w:rsid w:val="00A46F23"/>
    <w:rsid w:val="00A47322"/>
    <w:rsid w:val="00A477A6"/>
    <w:rsid w:val="00A477C4"/>
    <w:rsid w:val="00A51725"/>
    <w:rsid w:val="00A522AC"/>
    <w:rsid w:val="00A524DA"/>
    <w:rsid w:val="00A54D71"/>
    <w:rsid w:val="00A550FF"/>
    <w:rsid w:val="00A55AAE"/>
    <w:rsid w:val="00A55B50"/>
    <w:rsid w:val="00A5671A"/>
    <w:rsid w:val="00A56B91"/>
    <w:rsid w:val="00A56D92"/>
    <w:rsid w:val="00A57350"/>
    <w:rsid w:val="00A57F3A"/>
    <w:rsid w:val="00A60BC6"/>
    <w:rsid w:val="00A60FB2"/>
    <w:rsid w:val="00A61271"/>
    <w:rsid w:val="00A613FB"/>
    <w:rsid w:val="00A61ECD"/>
    <w:rsid w:val="00A61F01"/>
    <w:rsid w:val="00A62B89"/>
    <w:rsid w:val="00A62D98"/>
    <w:rsid w:val="00A63020"/>
    <w:rsid w:val="00A630D1"/>
    <w:rsid w:val="00A63D53"/>
    <w:rsid w:val="00A64975"/>
    <w:rsid w:val="00A64C6C"/>
    <w:rsid w:val="00A6616D"/>
    <w:rsid w:val="00A66630"/>
    <w:rsid w:val="00A67238"/>
    <w:rsid w:val="00A67E2C"/>
    <w:rsid w:val="00A70111"/>
    <w:rsid w:val="00A70309"/>
    <w:rsid w:val="00A70B14"/>
    <w:rsid w:val="00A70CC4"/>
    <w:rsid w:val="00A70D22"/>
    <w:rsid w:val="00A71997"/>
    <w:rsid w:val="00A721D9"/>
    <w:rsid w:val="00A733D0"/>
    <w:rsid w:val="00A73EFD"/>
    <w:rsid w:val="00A7460C"/>
    <w:rsid w:val="00A75380"/>
    <w:rsid w:val="00A753C5"/>
    <w:rsid w:val="00A75BE5"/>
    <w:rsid w:val="00A763C0"/>
    <w:rsid w:val="00A76500"/>
    <w:rsid w:val="00A76766"/>
    <w:rsid w:val="00A76829"/>
    <w:rsid w:val="00A769E7"/>
    <w:rsid w:val="00A77332"/>
    <w:rsid w:val="00A77BB9"/>
    <w:rsid w:val="00A77E3F"/>
    <w:rsid w:val="00A8018B"/>
    <w:rsid w:val="00A803BD"/>
    <w:rsid w:val="00A80984"/>
    <w:rsid w:val="00A8119B"/>
    <w:rsid w:val="00A811A4"/>
    <w:rsid w:val="00A81582"/>
    <w:rsid w:val="00A82603"/>
    <w:rsid w:val="00A8274B"/>
    <w:rsid w:val="00A840B5"/>
    <w:rsid w:val="00A845F4"/>
    <w:rsid w:val="00A8594B"/>
    <w:rsid w:val="00A85FF3"/>
    <w:rsid w:val="00A86827"/>
    <w:rsid w:val="00A87017"/>
    <w:rsid w:val="00A872DB"/>
    <w:rsid w:val="00A8738A"/>
    <w:rsid w:val="00A909EC"/>
    <w:rsid w:val="00A917A3"/>
    <w:rsid w:val="00A92F5F"/>
    <w:rsid w:val="00A93413"/>
    <w:rsid w:val="00A938EA"/>
    <w:rsid w:val="00A94F62"/>
    <w:rsid w:val="00A952A8"/>
    <w:rsid w:val="00A96109"/>
    <w:rsid w:val="00A96911"/>
    <w:rsid w:val="00A97003"/>
    <w:rsid w:val="00A97636"/>
    <w:rsid w:val="00A9795F"/>
    <w:rsid w:val="00AA03EE"/>
    <w:rsid w:val="00AA05E1"/>
    <w:rsid w:val="00AA0701"/>
    <w:rsid w:val="00AA151B"/>
    <w:rsid w:val="00AA161D"/>
    <w:rsid w:val="00AA1841"/>
    <w:rsid w:val="00AA1B77"/>
    <w:rsid w:val="00AA23E4"/>
    <w:rsid w:val="00AA2B91"/>
    <w:rsid w:val="00AA3DD4"/>
    <w:rsid w:val="00AA47F1"/>
    <w:rsid w:val="00AA4EF7"/>
    <w:rsid w:val="00AA51AE"/>
    <w:rsid w:val="00AA56AB"/>
    <w:rsid w:val="00AA667D"/>
    <w:rsid w:val="00AA6DCF"/>
    <w:rsid w:val="00AA73E9"/>
    <w:rsid w:val="00AA769C"/>
    <w:rsid w:val="00AA77B4"/>
    <w:rsid w:val="00AA7EFF"/>
    <w:rsid w:val="00AB0432"/>
    <w:rsid w:val="00AB11AE"/>
    <w:rsid w:val="00AB1491"/>
    <w:rsid w:val="00AB1B1B"/>
    <w:rsid w:val="00AB29E6"/>
    <w:rsid w:val="00AB345D"/>
    <w:rsid w:val="00AB3670"/>
    <w:rsid w:val="00AB3F1D"/>
    <w:rsid w:val="00AB406A"/>
    <w:rsid w:val="00AB4743"/>
    <w:rsid w:val="00AB5598"/>
    <w:rsid w:val="00AB6052"/>
    <w:rsid w:val="00AB6085"/>
    <w:rsid w:val="00AB61ED"/>
    <w:rsid w:val="00AB675B"/>
    <w:rsid w:val="00AC262D"/>
    <w:rsid w:val="00AC349B"/>
    <w:rsid w:val="00AC390F"/>
    <w:rsid w:val="00AC399C"/>
    <w:rsid w:val="00AC3D7E"/>
    <w:rsid w:val="00AC4AF0"/>
    <w:rsid w:val="00AC4F19"/>
    <w:rsid w:val="00AC4FFA"/>
    <w:rsid w:val="00AC50EC"/>
    <w:rsid w:val="00AC546A"/>
    <w:rsid w:val="00AC5BD1"/>
    <w:rsid w:val="00AC656F"/>
    <w:rsid w:val="00AC7D83"/>
    <w:rsid w:val="00AC7FE2"/>
    <w:rsid w:val="00AD02C5"/>
    <w:rsid w:val="00AD11EB"/>
    <w:rsid w:val="00AD145C"/>
    <w:rsid w:val="00AD3643"/>
    <w:rsid w:val="00AD3AC9"/>
    <w:rsid w:val="00AD3B6C"/>
    <w:rsid w:val="00AD3BE4"/>
    <w:rsid w:val="00AD42C1"/>
    <w:rsid w:val="00AD43CA"/>
    <w:rsid w:val="00AD53C2"/>
    <w:rsid w:val="00AD6340"/>
    <w:rsid w:val="00AD6C92"/>
    <w:rsid w:val="00AD7240"/>
    <w:rsid w:val="00AD771B"/>
    <w:rsid w:val="00AD79AD"/>
    <w:rsid w:val="00AE0257"/>
    <w:rsid w:val="00AE0958"/>
    <w:rsid w:val="00AE0BF3"/>
    <w:rsid w:val="00AE14A1"/>
    <w:rsid w:val="00AE1D91"/>
    <w:rsid w:val="00AE1EAB"/>
    <w:rsid w:val="00AE2E33"/>
    <w:rsid w:val="00AE2FD1"/>
    <w:rsid w:val="00AE3429"/>
    <w:rsid w:val="00AE3A3A"/>
    <w:rsid w:val="00AE3D09"/>
    <w:rsid w:val="00AE42BE"/>
    <w:rsid w:val="00AE43C8"/>
    <w:rsid w:val="00AE466B"/>
    <w:rsid w:val="00AE54AB"/>
    <w:rsid w:val="00AE5F58"/>
    <w:rsid w:val="00AE63DB"/>
    <w:rsid w:val="00AE6CEF"/>
    <w:rsid w:val="00AE7682"/>
    <w:rsid w:val="00AE76EE"/>
    <w:rsid w:val="00AE7A9D"/>
    <w:rsid w:val="00AE7D83"/>
    <w:rsid w:val="00AE7F8A"/>
    <w:rsid w:val="00AE7FD6"/>
    <w:rsid w:val="00AF0AA9"/>
    <w:rsid w:val="00AF122F"/>
    <w:rsid w:val="00AF1578"/>
    <w:rsid w:val="00AF1B4F"/>
    <w:rsid w:val="00AF2125"/>
    <w:rsid w:val="00AF22AF"/>
    <w:rsid w:val="00AF2DC0"/>
    <w:rsid w:val="00AF2F67"/>
    <w:rsid w:val="00AF36DF"/>
    <w:rsid w:val="00AF3D69"/>
    <w:rsid w:val="00AF54B6"/>
    <w:rsid w:val="00AF6561"/>
    <w:rsid w:val="00AF69AF"/>
    <w:rsid w:val="00AF6BDF"/>
    <w:rsid w:val="00AF73FC"/>
    <w:rsid w:val="00AF7BC7"/>
    <w:rsid w:val="00AF7CD6"/>
    <w:rsid w:val="00AF7FB4"/>
    <w:rsid w:val="00B00296"/>
    <w:rsid w:val="00B0051D"/>
    <w:rsid w:val="00B00ABD"/>
    <w:rsid w:val="00B01B97"/>
    <w:rsid w:val="00B01C64"/>
    <w:rsid w:val="00B028E3"/>
    <w:rsid w:val="00B03266"/>
    <w:rsid w:val="00B03F51"/>
    <w:rsid w:val="00B0400E"/>
    <w:rsid w:val="00B04A62"/>
    <w:rsid w:val="00B04E67"/>
    <w:rsid w:val="00B05E7D"/>
    <w:rsid w:val="00B0648B"/>
    <w:rsid w:val="00B06520"/>
    <w:rsid w:val="00B06F70"/>
    <w:rsid w:val="00B06FA4"/>
    <w:rsid w:val="00B06FFA"/>
    <w:rsid w:val="00B07CA8"/>
    <w:rsid w:val="00B1014C"/>
    <w:rsid w:val="00B10C43"/>
    <w:rsid w:val="00B1103A"/>
    <w:rsid w:val="00B11879"/>
    <w:rsid w:val="00B1230B"/>
    <w:rsid w:val="00B12667"/>
    <w:rsid w:val="00B12670"/>
    <w:rsid w:val="00B13CF7"/>
    <w:rsid w:val="00B14662"/>
    <w:rsid w:val="00B155D9"/>
    <w:rsid w:val="00B16CD6"/>
    <w:rsid w:val="00B178C3"/>
    <w:rsid w:val="00B20408"/>
    <w:rsid w:val="00B213D0"/>
    <w:rsid w:val="00B21BAD"/>
    <w:rsid w:val="00B2274B"/>
    <w:rsid w:val="00B22798"/>
    <w:rsid w:val="00B23CCE"/>
    <w:rsid w:val="00B24C9C"/>
    <w:rsid w:val="00B26394"/>
    <w:rsid w:val="00B270AC"/>
    <w:rsid w:val="00B27573"/>
    <w:rsid w:val="00B27C47"/>
    <w:rsid w:val="00B302FB"/>
    <w:rsid w:val="00B30ACF"/>
    <w:rsid w:val="00B3103F"/>
    <w:rsid w:val="00B3127A"/>
    <w:rsid w:val="00B31C7D"/>
    <w:rsid w:val="00B32580"/>
    <w:rsid w:val="00B32B7B"/>
    <w:rsid w:val="00B32DFD"/>
    <w:rsid w:val="00B32FEE"/>
    <w:rsid w:val="00B33538"/>
    <w:rsid w:val="00B34AB3"/>
    <w:rsid w:val="00B35BD9"/>
    <w:rsid w:val="00B36318"/>
    <w:rsid w:val="00B36A17"/>
    <w:rsid w:val="00B37701"/>
    <w:rsid w:val="00B37E99"/>
    <w:rsid w:val="00B40053"/>
    <w:rsid w:val="00B4018D"/>
    <w:rsid w:val="00B4137E"/>
    <w:rsid w:val="00B416E2"/>
    <w:rsid w:val="00B43308"/>
    <w:rsid w:val="00B4346F"/>
    <w:rsid w:val="00B43D34"/>
    <w:rsid w:val="00B44E4B"/>
    <w:rsid w:val="00B44F96"/>
    <w:rsid w:val="00B452E7"/>
    <w:rsid w:val="00B463A1"/>
    <w:rsid w:val="00B46733"/>
    <w:rsid w:val="00B468E1"/>
    <w:rsid w:val="00B47359"/>
    <w:rsid w:val="00B47C80"/>
    <w:rsid w:val="00B47E89"/>
    <w:rsid w:val="00B47EAB"/>
    <w:rsid w:val="00B50195"/>
    <w:rsid w:val="00B504CF"/>
    <w:rsid w:val="00B50645"/>
    <w:rsid w:val="00B50692"/>
    <w:rsid w:val="00B50E92"/>
    <w:rsid w:val="00B513E9"/>
    <w:rsid w:val="00B52B9E"/>
    <w:rsid w:val="00B537BA"/>
    <w:rsid w:val="00B53D68"/>
    <w:rsid w:val="00B54C1B"/>
    <w:rsid w:val="00B5632B"/>
    <w:rsid w:val="00B569BD"/>
    <w:rsid w:val="00B56CAB"/>
    <w:rsid w:val="00B574B7"/>
    <w:rsid w:val="00B57765"/>
    <w:rsid w:val="00B57FFA"/>
    <w:rsid w:val="00B6065C"/>
    <w:rsid w:val="00B60ACF"/>
    <w:rsid w:val="00B60B94"/>
    <w:rsid w:val="00B621BA"/>
    <w:rsid w:val="00B62258"/>
    <w:rsid w:val="00B62782"/>
    <w:rsid w:val="00B629EC"/>
    <w:rsid w:val="00B62F9B"/>
    <w:rsid w:val="00B631A3"/>
    <w:rsid w:val="00B63630"/>
    <w:rsid w:val="00B6491A"/>
    <w:rsid w:val="00B66512"/>
    <w:rsid w:val="00B669BF"/>
    <w:rsid w:val="00B67084"/>
    <w:rsid w:val="00B67B46"/>
    <w:rsid w:val="00B67F0C"/>
    <w:rsid w:val="00B70019"/>
    <w:rsid w:val="00B7099F"/>
    <w:rsid w:val="00B70B04"/>
    <w:rsid w:val="00B70F51"/>
    <w:rsid w:val="00B72CA0"/>
    <w:rsid w:val="00B72F1C"/>
    <w:rsid w:val="00B73253"/>
    <w:rsid w:val="00B73A99"/>
    <w:rsid w:val="00B73E54"/>
    <w:rsid w:val="00B73FD1"/>
    <w:rsid w:val="00B74108"/>
    <w:rsid w:val="00B75024"/>
    <w:rsid w:val="00B754CF"/>
    <w:rsid w:val="00B756D4"/>
    <w:rsid w:val="00B75C67"/>
    <w:rsid w:val="00B7665E"/>
    <w:rsid w:val="00B76B67"/>
    <w:rsid w:val="00B76C12"/>
    <w:rsid w:val="00B77026"/>
    <w:rsid w:val="00B7789C"/>
    <w:rsid w:val="00B7792F"/>
    <w:rsid w:val="00B77A98"/>
    <w:rsid w:val="00B80A36"/>
    <w:rsid w:val="00B80C0B"/>
    <w:rsid w:val="00B82997"/>
    <w:rsid w:val="00B82B66"/>
    <w:rsid w:val="00B82F7F"/>
    <w:rsid w:val="00B83491"/>
    <w:rsid w:val="00B836F3"/>
    <w:rsid w:val="00B84F0F"/>
    <w:rsid w:val="00B84FA0"/>
    <w:rsid w:val="00B856E3"/>
    <w:rsid w:val="00B8586F"/>
    <w:rsid w:val="00B869CC"/>
    <w:rsid w:val="00B878C2"/>
    <w:rsid w:val="00B87E59"/>
    <w:rsid w:val="00B90C1C"/>
    <w:rsid w:val="00B91C11"/>
    <w:rsid w:val="00B92462"/>
    <w:rsid w:val="00B9301E"/>
    <w:rsid w:val="00B937E0"/>
    <w:rsid w:val="00B93D6E"/>
    <w:rsid w:val="00B94177"/>
    <w:rsid w:val="00B94BDC"/>
    <w:rsid w:val="00B94D2B"/>
    <w:rsid w:val="00B9605E"/>
    <w:rsid w:val="00B9642B"/>
    <w:rsid w:val="00B96DEC"/>
    <w:rsid w:val="00B96E48"/>
    <w:rsid w:val="00B97C04"/>
    <w:rsid w:val="00BA1154"/>
    <w:rsid w:val="00BA1209"/>
    <w:rsid w:val="00BA1D9E"/>
    <w:rsid w:val="00BA26A6"/>
    <w:rsid w:val="00BA291A"/>
    <w:rsid w:val="00BA2A7F"/>
    <w:rsid w:val="00BA320B"/>
    <w:rsid w:val="00BA327D"/>
    <w:rsid w:val="00BA341F"/>
    <w:rsid w:val="00BA342B"/>
    <w:rsid w:val="00BA4F50"/>
    <w:rsid w:val="00BA65DE"/>
    <w:rsid w:val="00BA7C54"/>
    <w:rsid w:val="00BB0E61"/>
    <w:rsid w:val="00BB1590"/>
    <w:rsid w:val="00BB1D45"/>
    <w:rsid w:val="00BB2132"/>
    <w:rsid w:val="00BB21A3"/>
    <w:rsid w:val="00BB2777"/>
    <w:rsid w:val="00BB2AE3"/>
    <w:rsid w:val="00BB3336"/>
    <w:rsid w:val="00BB35AE"/>
    <w:rsid w:val="00BB41B2"/>
    <w:rsid w:val="00BB4A8F"/>
    <w:rsid w:val="00BB4E87"/>
    <w:rsid w:val="00BB5129"/>
    <w:rsid w:val="00BB52DA"/>
    <w:rsid w:val="00BB5674"/>
    <w:rsid w:val="00BB5BFD"/>
    <w:rsid w:val="00BB61D9"/>
    <w:rsid w:val="00BB626B"/>
    <w:rsid w:val="00BB6347"/>
    <w:rsid w:val="00BB7116"/>
    <w:rsid w:val="00BC0334"/>
    <w:rsid w:val="00BC0762"/>
    <w:rsid w:val="00BC089A"/>
    <w:rsid w:val="00BC0F47"/>
    <w:rsid w:val="00BC0FBB"/>
    <w:rsid w:val="00BC11EB"/>
    <w:rsid w:val="00BC1381"/>
    <w:rsid w:val="00BC24B1"/>
    <w:rsid w:val="00BC260E"/>
    <w:rsid w:val="00BC2CA3"/>
    <w:rsid w:val="00BC33F7"/>
    <w:rsid w:val="00BC3A79"/>
    <w:rsid w:val="00BC3B9A"/>
    <w:rsid w:val="00BC3E7C"/>
    <w:rsid w:val="00BC3E7F"/>
    <w:rsid w:val="00BC4047"/>
    <w:rsid w:val="00BC4164"/>
    <w:rsid w:val="00BC468B"/>
    <w:rsid w:val="00BC6707"/>
    <w:rsid w:val="00BC6BA0"/>
    <w:rsid w:val="00BC791C"/>
    <w:rsid w:val="00BD1407"/>
    <w:rsid w:val="00BD1D21"/>
    <w:rsid w:val="00BD2425"/>
    <w:rsid w:val="00BD29E4"/>
    <w:rsid w:val="00BD2B73"/>
    <w:rsid w:val="00BD2CEC"/>
    <w:rsid w:val="00BD2EF3"/>
    <w:rsid w:val="00BD344B"/>
    <w:rsid w:val="00BD3978"/>
    <w:rsid w:val="00BD53E9"/>
    <w:rsid w:val="00BD6345"/>
    <w:rsid w:val="00BD6B51"/>
    <w:rsid w:val="00BD6D05"/>
    <w:rsid w:val="00BD6FE4"/>
    <w:rsid w:val="00BD70D8"/>
    <w:rsid w:val="00BD77F7"/>
    <w:rsid w:val="00BE0EB1"/>
    <w:rsid w:val="00BE1DA4"/>
    <w:rsid w:val="00BE1EC0"/>
    <w:rsid w:val="00BE2771"/>
    <w:rsid w:val="00BE2D7C"/>
    <w:rsid w:val="00BE391F"/>
    <w:rsid w:val="00BE3ABF"/>
    <w:rsid w:val="00BE3E77"/>
    <w:rsid w:val="00BE6427"/>
    <w:rsid w:val="00BE715A"/>
    <w:rsid w:val="00BE7560"/>
    <w:rsid w:val="00BE77FD"/>
    <w:rsid w:val="00BE78D4"/>
    <w:rsid w:val="00BE7E44"/>
    <w:rsid w:val="00BF16DD"/>
    <w:rsid w:val="00BF2417"/>
    <w:rsid w:val="00BF2DF2"/>
    <w:rsid w:val="00BF30D8"/>
    <w:rsid w:val="00BF336E"/>
    <w:rsid w:val="00BF3F96"/>
    <w:rsid w:val="00BF4845"/>
    <w:rsid w:val="00BF4A83"/>
    <w:rsid w:val="00BF4DE5"/>
    <w:rsid w:val="00BF64ED"/>
    <w:rsid w:val="00BF6E1D"/>
    <w:rsid w:val="00C011FF"/>
    <w:rsid w:val="00C016C3"/>
    <w:rsid w:val="00C02A70"/>
    <w:rsid w:val="00C02BBF"/>
    <w:rsid w:val="00C02EA2"/>
    <w:rsid w:val="00C03F98"/>
    <w:rsid w:val="00C0407B"/>
    <w:rsid w:val="00C044A2"/>
    <w:rsid w:val="00C04674"/>
    <w:rsid w:val="00C04B6A"/>
    <w:rsid w:val="00C05BF0"/>
    <w:rsid w:val="00C05DAF"/>
    <w:rsid w:val="00C05E9B"/>
    <w:rsid w:val="00C05FB0"/>
    <w:rsid w:val="00C072DC"/>
    <w:rsid w:val="00C07397"/>
    <w:rsid w:val="00C07E40"/>
    <w:rsid w:val="00C07E43"/>
    <w:rsid w:val="00C1067B"/>
    <w:rsid w:val="00C10BA3"/>
    <w:rsid w:val="00C116DE"/>
    <w:rsid w:val="00C119A9"/>
    <w:rsid w:val="00C11B17"/>
    <w:rsid w:val="00C13BAC"/>
    <w:rsid w:val="00C14044"/>
    <w:rsid w:val="00C14B4E"/>
    <w:rsid w:val="00C151F7"/>
    <w:rsid w:val="00C1524C"/>
    <w:rsid w:val="00C15977"/>
    <w:rsid w:val="00C168FD"/>
    <w:rsid w:val="00C17281"/>
    <w:rsid w:val="00C20803"/>
    <w:rsid w:val="00C2105C"/>
    <w:rsid w:val="00C2177F"/>
    <w:rsid w:val="00C21EAC"/>
    <w:rsid w:val="00C22CD5"/>
    <w:rsid w:val="00C2337C"/>
    <w:rsid w:val="00C233AB"/>
    <w:rsid w:val="00C23519"/>
    <w:rsid w:val="00C23E54"/>
    <w:rsid w:val="00C24486"/>
    <w:rsid w:val="00C24B1B"/>
    <w:rsid w:val="00C24DD9"/>
    <w:rsid w:val="00C25AE6"/>
    <w:rsid w:val="00C261E1"/>
    <w:rsid w:val="00C26255"/>
    <w:rsid w:val="00C2661B"/>
    <w:rsid w:val="00C26E7B"/>
    <w:rsid w:val="00C2712C"/>
    <w:rsid w:val="00C271B9"/>
    <w:rsid w:val="00C272CD"/>
    <w:rsid w:val="00C3066A"/>
    <w:rsid w:val="00C30BC1"/>
    <w:rsid w:val="00C314B3"/>
    <w:rsid w:val="00C31B42"/>
    <w:rsid w:val="00C32A8B"/>
    <w:rsid w:val="00C3317E"/>
    <w:rsid w:val="00C36A42"/>
    <w:rsid w:val="00C408B9"/>
    <w:rsid w:val="00C40FFB"/>
    <w:rsid w:val="00C4179F"/>
    <w:rsid w:val="00C41A98"/>
    <w:rsid w:val="00C423BA"/>
    <w:rsid w:val="00C427B1"/>
    <w:rsid w:val="00C42E39"/>
    <w:rsid w:val="00C43527"/>
    <w:rsid w:val="00C43C68"/>
    <w:rsid w:val="00C4523A"/>
    <w:rsid w:val="00C459DF"/>
    <w:rsid w:val="00C45E0D"/>
    <w:rsid w:val="00C460D4"/>
    <w:rsid w:val="00C460DF"/>
    <w:rsid w:val="00C46A4F"/>
    <w:rsid w:val="00C46AAB"/>
    <w:rsid w:val="00C46E4E"/>
    <w:rsid w:val="00C4739A"/>
    <w:rsid w:val="00C475C2"/>
    <w:rsid w:val="00C479C4"/>
    <w:rsid w:val="00C50559"/>
    <w:rsid w:val="00C50AA0"/>
    <w:rsid w:val="00C51B06"/>
    <w:rsid w:val="00C51E1F"/>
    <w:rsid w:val="00C51F90"/>
    <w:rsid w:val="00C52225"/>
    <w:rsid w:val="00C524F2"/>
    <w:rsid w:val="00C52556"/>
    <w:rsid w:val="00C52C86"/>
    <w:rsid w:val="00C53197"/>
    <w:rsid w:val="00C53DBC"/>
    <w:rsid w:val="00C54289"/>
    <w:rsid w:val="00C54DC2"/>
    <w:rsid w:val="00C55457"/>
    <w:rsid w:val="00C5577A"/>
    <w:rsid w:val="00C56685"/>
    <w:rsid w:val="00C56CFF"/>
    <w:rsid w:val="00C56EB6"/>
    <w:rsid w:val="00C5713D"/>
    <w:rsid w:val="00C57BD8"/>
    <w:rsid w:val="00C57E5E"/>
    <w:rsid w:val="00C6005B"/>
    <w:rsid w:val="00C61C87"/>
    <w:rsid w:val="00C62117"/>
    <w:rsid w:val="00C62340"/>
    <w:rsid w:val="00C62342"/>
    <w:rsid w:val="00C625E1"/>
    <w:rsid w:val="00C63723"/>
    <w:rsid w:val="00C63731"/>
    <w:rsid w:val="00C64467"/>
    <w:rsid w:val="00C6449E"/>
    <w:rsid w:val="00C65D44"/>
    <w:rsid w:val="00C661BC"/>
    <w:rsid w:val="00C673F7"/>
    <w:rsid w:val="00C70C1A"/>
    <w:rsid w:val="00C70EF3"/>
    <w:rsid w:val="00C71242"/>
    <w:rsid w:val="00C71BF2"/>
    <w:rsid w:val="00C71CE3"/>
    <w:rsid w:val="00C7232F"/>
    <w:rsid w:val="00C724AE"/>
    <w:rsid w:val="00C7474E"/>
    <w:rsid w:val="00C74D15"/>
    <w:rsid w:val="00C75475"/>
    <w:rsid w:val="00C75EDA"/>
    <w:rsid w:val="00C7603B"/>
    <w:rsid w:val="00C76CB7"/>
    <w:rsid w:val="00C76EF0"/>
    <w:rsid w:val="00C77B61"/>
    <w:rsid w:val="00C77BF1"/>
    <w:rsid w:val="00C80089"/>
    <w:rsid w:val="00C81EC7"/>
    <w:rsid w:val="00C83A40"/>
    <w:rsid w:val="00C83BFE"/>
    <w:rsid w:val="00C83F63"/>
    <w:rsid w:val="00C858EC"/>
    <w:rsid w:val="00C865EB"/>
    <w:rsid w:val="00C868FE"/>
    <w:rsid w:val="00C869D5"/>
    <w:rsid w:val="00C87498"/>
    <w:rsid w:val="00C91667"/>
    <w:rsid w:val="00C9178C"/>
    <w:rsid w:val="00C91915"/>
    <w:rsid w:val="00C92A63"/>
    <w:rsid w:val="00C92D6D"/>
    <w:rsid w:val="00C92D73"/>
    <w:rsid w:val="00C933DF"/>
    <w:rsid w:val="00C940EA"/>
    <w:rsid w:val="00C94690"/>
    <w:rsid w:val="00C946D5"/>
    <w:rsid w:val="00C94760"/>
    <w:rsid w:val="00C95D58"/>
    <w:rsid w:val="00C9665F"/>
    <w:rsid w:val="00C967B7"/>
    <w:rsid w:val="00C97654"/>
    <w:rsid w:val="00CA0136"/>
    <w:rsid w:val="00CA023D"/>
    <w:rsid w:val="00CA0AA3"/>
    <w:rsid w:val="00CA0D95"/>
    <w:rsid w:val="00CA0E87"/>
    <w:rsid w:val="00CA13AE"/>
    <w:rsid w:val="00CA26BA"/>
    <w:rsid w:val="00CA2BA9"/>
    <w:rsid w:val="00CA32D2"/>
    <w:rsid w:val="00CA35B2"/>
    <w:rsid w:val="00CA4F50"/>
    <w:rsid w:val="00CA52C1"/>
    <w:rsid w:val="00CA5304"/>
    <w:rsid w:val="00CA61E8"/>
    <w:rsid w:val="00CA6457"/>
    <w:rsid w:val="00CA6B20"/>
    <w:rsid w:val="00CB0367"/>
    <w:rsid w:val="00CB09E6"/>
    <w:rsid w:val="00CB0EDA"/>
    <w:rsid w:val="00CB18D4"/>
    <w:rsid w:val="00CB1A24"/>
    <w:rsid w:val="00CB21F7"/>
    <w:rsid w:val="00CB25FB"/>
    <w:rsid w:val="00CB2E48"/>
    <w:rsid w:val="00CB2F4C"/>
    <w:rsid w:val="00CB379A"/>
    <w:rsid w:val="00CB391C"/>
    <w:rsid w:val="00CB3B22"/>
    <w:rsid w:val="00CB4404"/>
    <w:rsid w:val="00CB48A9"/>
    <w:rsid w:val="00CB5037"/>
    <w:rsid w:val="00CB50C7"/>
    <w:rsid w:val="00CB5181"/>
    <w:rsid w:val="00CB6AD8"/>
    <w:rsid w:val="00CB7EAB"/>
    <w:rsid w:val="00CC12DB"/>
    <w:rsid w:val="00CC1823"/>
    <w:rsid w:val="00CC1AF1"/>
    <w:rsid w:val="00CC22B1"/>
    <w:rsid w:val="00CC33C6"/>
    <w:rsid w:val="00CC3C12"/>
    <w:rsid w:val="00CC3C83"/>
    <w:rsid w:val="00CC3FC2"/>
    <w:rsid w:val="00CC4113"/>
    <w:rsid w:val="00CC485E"/>
    <w:rsid w:val="00CC4965"/>
    <w:rsid w:val="00CC4A9F"/>
    <w:rsid w:val="00CC4B02"/>
    <w:rsid w:val="00CC4B4E"/>
    <w:rsid w:val="00CC4E26"/>
    <w:rsid w:val="00CC5ECB"/>
    <w:rsid w:val="00CC63C5"/>
    <w:rsid w:val="00CC6448"/>
    <w:rsid w:val="00CC7027"/>
    <w:rsid w:val="00CC7840"/>
    <w:rsid w:val="00CD10FC"/>
    <w:rsid w:val="00CD25E8"/>
    <w:rsid w:val="00CD2D6D"/>
    <w:rsid w:val="00CD2E00"/>
    <w:rsid w:val="00CD30AF"/>
    <w:rsid w:val="00CD4127"/>
    <w:rsid w:val="00CD4D54"/>
    <w:rsid w:val="00CD564D"/>
    <w:rsid w:val="00CD56B8"/>
    <w:rsid w:val="00CD5BFB"/>
    <w:rsid w:val="00CD5D80"/>
    <w:rsid w:val="00CD6641"/>
    <w:rsid w:val="00CD6953"/>
    <w:rsid w:val="00CD6E59"/>
    <w:rsid w:val="00CE09B9"/>
    <w:rsid w:val="00CE106C"/>
    <w:rsid w:val="00CE244C"/>
    <w:rsid w:val="00CE24B5"/>
    <w:rsid w:val="00CE3053"/>
    <w:rsid w:val="00CE35A6"/>
    <w:rsid w:val="00CE3FC0"/>
    <w:rsid w:val="00CE4074"/>
    <w:rsid w:val="00CE51F1"/>
    <w:rsid w:val="00CE53C1"/>
    <w:rsid w:val="00CE5AF1"/>
    <w:rsid w:val="00CE6F1A"/>
    <w:rsid w:val="00CF060A"/>
    <w:rsid w:val="00CF1642"/>
    <w:rsid w:val="00CF1757"/>
    <w:rsid w:val="00CF1C89"/>
    <w:rsid w:val="00CF25BF"/>
    <w:rsid w:val="00CF27FA"/>
    <w:rsid w:val="00CF2FDC"/>
    <w:rsid w:val="00CF38FA"/>
    <w:rsid w:val="00CF391C"/>
    <w:rsid w:val="00CF3CC0"/>
    <w:rsid w:val="00CF3F99"/>
    <w:rsid w:val="00CF4000"/>
    <w:rsid w:val="00CF4266"/>
    <w:rsid w:val="00CF6BB8"/>
    <w:rsid w:val="00CF6F10"/>
    <w:rsid w:val="00CF79D2"/>
    <w:rsid w:val="00D00670"/>
    <w:rsid w:val="00D0091B"/>
    <w:rsid w:val="00D019A4"/>
    <w:rsid w:val="00D02888"/>
    <w:rsid w:val="00D0293A"/>
    <w:rsid w:val="00D03007"/>
    <w:rsid w:val="00D03C1A"/>
    <w:rsid w:val="00D04D67"/>
    <w:rsid w:val="00D05708"/>
    <w:rsid w:val="00D05AD2"/>
    <w:rsid w:val="00D05E96"/>
    <w:rsid w:val="00D05EAE"/>
    <w:rsid w:val="00D061F4"/>
    <w:rsid w:val="00D0631E"/>
    <w:rsid w:val="00D0738F"/>
    <w:rsid w:val="00D10508"/>
    <w:rsid w:val="00D10B33"/>
    <w:rsid w:val="00D1150B"/>
    <w:rsid w:val="00D11A25"/>
    <w:rsid w:val="00D128C8"/>
    <w:rsid w:val="00D12CCF"/>
    <w:rsid w:val="00D130A6"/>
    <w:rsid w:val="00D135CE"/>
    <w:rsid w:val="00D14BEC"/>
    <w:rsid w:val="00D14CBE"/>
    <w:rsid w:val="00D15A7D"/>
    <w:rsid w:val="00D15D5E"/>
    <w:rsid w:val="00D165C6"/>
    <w:rsid w:val="00D16DC2"/>
    <w:rsid w:val="00D16EAA"/>
    <w:rsid w:val="00D16FF1"/>
    <w:rsid w:val="00D17247"/>
    <w:rsid w:val="00D1786F"/>
    <w:rsid w:val="00D17C2B"/>
    <w:rsid w:val="00D20304"/>
    <w:rsid w:val="00D20643"/>
    <w:rsid w:val="00D218B9"/>
    <w:rsid w:val="00D2241F"/>
    <w:rsid w:val="00D229E0"/>
    <w:rsid w:val="00D22A53"/>
    <w:rsid w:val="00D238DA"/>
    <w:rsid w:val="00D23B69"/>
    <w:rsid w:val="00D257C9"/>
    <w:rsid w:val="00D25D7E"/>
    <w:rsid w:val="00D26945"/>
    <w:rsid w:val="00D27199"/>
    <w:rsid w:val="00D27B71"/>
    <w:rsid w:val="00D27DB8"/>
    <w:rsid w:val="00D304B6"/>
    <w:rsid w:val="00D30A47"/>
    <w:rsid w:val="00D313FB"/>
    <w:rsid w:val="00D31CFA"/>
    <w:rsid w:val="00D31ED0"/>
    <w:rsid w:val="00D31FE3"/>
    <w:rsid w:val="00D322EC"/>
    <w:rsid w:val="00D330F6"/>
    <w:rsid w:val="00D33B19"/>
    <w:rsid w:val="00D3499C"/>
    <w:rsid w:val="00D349B6"/>
    <w:rsid w:val="00D34B13"/>
    <w:rsid w:val="00D35808"/>
    <w:rsid w:val="00D35EC8"/>
    <w:rsid w:val="00D35F3E"/>
    <w:rsid w:val="00D364F0"/>
    <w:rsid w:val="00D36976"/>
    <w:rsid w:val="00D37664"/>
    <w:rsid w:val="00D4039E"/>
    <w:rsid w:val="00D411BF"/>
    <w:rsid w:val="00D411DF"/>
    <w:rsid w:val="00D41537"/>
    <w:rsid w:val="00D41BFD"/>
    <w:rsid w:val="00D41E66"/>
    <w:rsid w:val="00D41F1E"/>
    <w:rsid w:val="00D41FEA"/>
    <w:rsid w:val="00D42613"/>
    <w:rsid w:val="00D42936"/>
    <w:rsid w:val="00D42E59"/>
    <w:rsid w:val="00D44D59"/>
    <w:rsid w:val="00D45349"/>
    <w:rsid w:val="00D45745"/>
    <w:rsid w:val="00D4576F"/>
    <w:rsid w:val="00D465DB"/>
    <w:rsid w:val="00D46723"/>
    <w:rsid w:val="00D4693C"/>
    <w:rsid w:val="00D471F5"/>
    <w:rsid w:val="00D51208"/>
    <w:rsid w:val="00D5126A"/>
    <w:rsid w:val="00D5224E"/>
    <w:rsid w:val="00D526FF"/>
    <w:rsid w:val="00D52C91"/>
    <w:rsid w:val="00D53362"/>
    <w:rsid w:val="00D5396B"/>
    <w:rsid w:val="00D539C3"/>
    <w:rsid w:val="00D53F82"/>
    <w:rsid w:val="00D55735"/>
    <w:rsid w:val="00D55C97"/>
    <w:rsid w:val="00D55CE9"/>
    <w:rsid w:val="00D56055"/>
    <w:rsid w:val="00D56F6C"/>
    <w:rsid w:val="00D56F85"/>
    <w:rsid w:val="00D57034"/>
    <w:rsid w:val="00D5752B"/>
    <w:rsid w:val="00D5783E"/>
    <w:rsid w:val="00D57A68"/>
    <w:rsid w:val="00D57BEF"/>
    <w:rsid w:val="00D60C53"/>
    <w:rsid w:val="00D60D98"/>
    <w:rsid w:val="00D61DEF"/>
    <w:rsid w:val="00D62289"/>
    <w:rsid w:val="00D62517"/>
    <w:rsid w:val="00D62547"/>
    <w:rsid w:val="00D62B67"/>
    <w:rsid w:val="00D63119"/>
    <w:rsid w:val="00D6365D"/>
    <w:rsid w:val="00D63739"/>
    <w:rsid w:val="00D643E9"/>
    <w:rsid w:val="00D6485F"/>
    <w:rsid w:val="00D64BB8"/>
    <w:rsid w:val="00D64FC1"/>
    <w:rsid w:val="00D65367"/>
    <w:rsid w:val="00D662AD"/>
    <w:rsid w:val="00D6658C"/>
    <w:rsid w:val="00D6673D"/>
    <w:rsid w:val="00D67870"/>
    <w:rsid w:val="00D70C4B"/>
    <w:rsid w:val="00D70C64"/>
    <w:rsid w:val="00D72A9C"/>
    <w:rsid w:val="00D735F2"/>
    <w:rsid w:val="00D7443C"/>
    <w:rsid w:val="00D760EC"/>
    <w:rsid w:val="00D763E7"/>
    <w:rsid w:val="00D76465"/>
    <w:rsid w:val="00D76F37"/>
    <w:rsid w:val="00D77A05"/>
    <w:rsid w:val="00D80BB6"/>
    <w:rsid w:val="00D81D0D"/>
    <w:rsid w:val="00D82B82"/>
    <w:rsid w:val="00D83F74"/>
    <w:rsid w:val="00D84866"/>
    <w:rsid w:val="00D84F6A"/>
    <w:rsid w:val="00D85587"/>
    <w:rsid w:val="00D85DC8"/>
    <w:rsid w:val="00D860F1"/>
    <w:rsid w:val="00D86200"/>
    <w:rsid w:val="00D86D34"/>
    <w:rsid w:val="00D87D43"/>
    <w:rsid w:val="00D87F56"/>
    <w:rsid w:val="00D9031B"/>
    <w:rsid w:val="00D915D4"/>
    <w:rsid w:val="00D9384D"/>
    <w:rsid w:val="00D93AA9"/>
    <w:rsid w:val="00D93E68"/>
    <w:rsid w:val="00D94126"/>
    <w:rsid w:val="00D94177"/>
    <w:rsid w:val="00D94210"/>
    <w:rsid w:val="00D94B7E"/>
    <w:rsid w:val="00D94E79"/>
    <w:rsid w:val="00D94FB5"/>
    <w:rsid w:val="00D950DD"/>
    <w:rsid w:val="00D95436"/>
    <w:rsid w:val="00D95443"/>
    <w:rsid w:val="00D95B44"/>
    <w:rsid w:val="00D95C14"/>
    <w:rsid w:val="00D9613B"/>
    <w:rsid w:val="00D965B6"/>
    <w:rsid w:val="00D9686D"/>
    <w:rsid w:val="00D9708C"/>
    <w:rsid w:val="00DA009C"/>
    <w:rsid w:val="00DA11EB"/>
    <w:rsid w:val="00DA1840"/>
    <w:rsid w:val="00DA1A8D"/>
    <w:rsid w:val="00DA3084"/>
    <w:rsid w:val="00DA3B20"/>
    <w:rsid w:val="00DA3C18"/>
    <w:rsid w:val="00DA3C6C"/>
    <w:rsid w:val="00DA3D92"/>
    <w:rsid w:val="00DA3E2D"/>
    <w:rsid w:val="00DA44A0"/>
    <w:rsid w:val="00DA4714"/>
    <w:rsid w:val="00DA4797"/>
    <w:rsid w:val="00DA492D"/>
    <w:rsid w:val="00DA6397"/>
    <w:rsid w:val="00DA670E"/>
    <w:rsid w:val="00DA6D49"/>
    <w:rsid w:val="00DA70F8"/>
    <w:rsid w:val="00DA7A6F"/>
    <w:rsid w:val="00DA7C98"/>
    <w:rsid w:val="00DB008C"/>
    <w:rsid w:val="00DB00FD"/>
    <w:rsid w:val="00DB08B7"/>
    <w:rsid w:val="00DB0C70"/>
    <w:rsid w:val="00DB22D0"/>
    <w:rsid w:val="00DB3164"/>
    <w:rsid w:val="00DB4C51"/>
    <w:rsid w:val="00DB5252"/>
    <w:rsid w:val="00DB6B22"/>
    <w:rsid w:val="00DC02E4"/>
    <w:rsid w:val="00DC0FB4"/>
    <w:rsid w:val="00DC0FBD"/>
    <w:rsid w:val="00DC2045"/>
    <w:rsid w:val="00DC22BB"/>
    <w:rsid w:val="00DC2729"/>
    <w:rsid w:val="00DC2837"/>
    <w:rsid w:val="00DC2C0B"/>
    <w:rsid w:val="00DC38C4"/>
    <w:rsid w:val="00DC47F0"/>
    <w:rsid w:val="00DC4CB6"/>
    <w:rsid w:val="00DC55EE"/>
    <w:rsid w:val="00DC5716"/>
    <w:rsid w:val="00DC662C"/>
    <w:rsid w:val="00DC66DF"/>
    <w:rsid w:val="00DC672E"/>
    <w:rsid w:val="00DC6FA9"/>
    <w:rsid w:val="00DC7576"/>
    <w:rsid w:val="00DC7694"/>
    <w:rsid w:val="00DC7E5A"/>
    <w:rsid w:val="00DD0172"/>
    <w:rsid w:val="00DD03AF"/>
    <w:rsid w:val="00DD131E"/>
    <w:rsid w:val="00DD2871"/>
    <w:rsid w:val="00DD2989"/>
    <w:rsid w:val="00DD317A"/>
    <w:rsid w:val="00DD3F42"/>
    <w:rsid w:val="00DD4505"/>
    <w:rsid w:val="00DD4B5D"/>
    <w:rsid w:val="00DD4D37"/>
    <w:rsid w:val="00DD5277"/>
    <w:rsid w:val="00DD5533"/>
    <w:rsid w:val="00DD6965"/>
    <w:rsid w:val="00DD6BE6"/>
    <w:rsid w:val="00DD6CD2"/>
    <w:rsid w:val="00DD75EA"/>
    <w:rsid w:val="00DD7A74"/>
    <w:rsid w:val="00DE0106"/>
    <w:rsid w:val="00DE06C2"/>
    <w:rsid w:val="00DE07D3"/>
    <w:rsid w:val="00DE0DF8"/>
    <w:rsid w:val="00DE103E"/>
    <w:rsid w:val="00DE1A34"/>
    <w:rsid w:val="00DE2200"/>
    <w:rsid w:val="00DE2440"/>
    <w:rsid w:val="00DE260E"/>
    <w:rsid w:val="00DE3FE4"/>
    <w:rsid w:val="00DE457F"/>
    <w:rsid w:val="00DE4755"/>
    <w:rsid w:val="00DE4837"/>
    <w:rsid w:val="00DE4A10"/>
    <w:rsid w:val="00DE4ACA"/>
    <w:rsid w:val="00DE511D"/>
    <w:rsid w:val="00DE65A1"/>
    <w:rsid w:val="00DE6D12"/>
    <w:rsid w:val="00DE6E54"/>
    <w:rsid w:val="00DE6E92"/>
    <w:rsid w:val="00DF095B"/>
    <w:rsid w:val="00DF1405"/>
    <w:rsid w:val="00DF230D"/>
    <w:rsid w:val="00DF34AE"/>
    <w:rsid w:val="00DF415B"/>
    <w:rsid w:val="00DF73FF"/>
    <w:rsid w:val="00E01776"/>
    <w:rsid w:val="00E0309E"/>
    <w:rsid w:val="00E031E2"/>
    <w:rsid w:val="00E0436A"/>
    <w:rsid w:val="00E0492B"/>
    <w:rsid w:val="00E059C8"/>
    <w:rsid w:val="00E078FC"/>
    <w:rsid w:val="00E102FB"/>
    <w:rsid w:val="00E12E31"/>
    <w:rsid w:val="00E13936"/>
    <w:rsid w:val="00E13C82"/>
    <w:rsid w:val="00E14865"/>
    <w:rsid w:val="00E149E9"/>
    <w:rsid w:val="00E14FB8"/>
    <w:rsid w:val="00E162DE"/>
    <w:rsid w:val="00E1635E"/>
    <w:rsid w:val="00E16F71"/>
    <w:rsid w:val="00E1773F"/>
    <w:rsid w:val="00E17AE1"/>
    <w:rsid w:val="00E17B68"/>
    <w:rsid w:val="00E17C8F"/>
    <w:rsid w:val="00E209FC"/>
    <w:rsid w:val="00E20D0D"/>
    <w:rsid w:val="00E210DB"/>
    <w:rsid w:val="00E21348"/>
    <w:rsid w:val="00E2279F"/>
    <w:rsid w:val="00E22920"/>
    <w:rsid w:val="00E22C99"/>
    <w:rsid w:val="00E2323B"/>
    <w:rsid w:val="00E235C6"/>
    <w:rsid w:val="00E24B36"/>
    <w:rsid w:val="00E25310"/>
    <w:rsid w:val="00E25AC9"/>
    <w:rsid w:val="00E25B93"/>
    <w:rsid w:val="00E25DF7"/>
    <w:rsid w:val="00E26233"/>
    <w:rsid w:val="00E26EFF"/>
    <w:rsid w:val="00E27218"/>
    <w:rsid w:val="00E272DC"/>
    <w:rsid w:val="00E27405"/>
    <w:rsid w:val="00E27A28"/>
    <w:rsid w:val="00E27B6F"/>
    <w:rsid w:val="00E304B0"/>
    <w:rsid w:val="00E311D4"/>
    <w:rsid w:val="00E3150F"/>
    <w:rsid w:val="00E31979"/>
    <w:rsid w:val="00E32028"/>
    <w:rsid w:val="00E32918"/>
    <w:rsid w:val="00E32ACF"/>
    <w:rsid w:val="00E32B57"/>
    <w:rsid w:val="00E34072"/>
    <w:rsid w:val="00E34126"/>
    <w:rsid w:val="00E34CE9"/>
    <w:rsid w:val="00E34EA4"/>
    <w:rsid w:val="00E355FC"/>
    <w:rsid w:val="00E3579C"/>
    <w:rsid w:val="00E36F61"/>
    <w:rsid w:val="00E37745"/>
    <w:rsid w:val="00E37D41"/>
    <w:rsid w:val="00E4009D"/>
    <w:rsid w:val="00E40146"/>
    <w:rsid w:val="00E402C1"/>
    <w:rsid w:val="00E407FF"/>
    <w:rsid w:val="00E40E66"/>
    <w:rsid w:val="00E40E9D"/>
    <w:rsid w:val="00E414D6"/>
    <w:rsid w:val="00E41B1D"/>
    <w:rsid w:val="00E42B2D"/>
    <w:rsid w:val="00E42E05"/>
    <w:rsid w:val="00E43DA8"/>
    <w:rsid w:val="00E43F84"/>
    <w:rsid w:val="00E44279"/>
    <w:rsid w:val="00E44644"/>
    <w:rsid w:val="00E45C8C"/>
    <w:rsid w:val="00E46A01"/>
    <w:rsid w:val="00E47D12"/>
    <w:rsid w:val="00E50DE0"/>
    <w:rsid w:val="00E50FAA"/>
    <w:rsid w:val="00E518F5"/>
    <w:rsid w:val="00E5224F"/>
    <w:rsid w:val="00E53B5F"/>
    <w:rsid w:val="00E53C7C"/>
    <w:rsid w:val="00E540C2"/>
    <w:rsid w:val="00E547FD"/>
    <w:rsid w:val="00E54A19"/>
    <w:rsid w:val="00E55413"/>
    <w:rsid w:val="00E558E8"/>
    <w:rsid w:val="00E55D0A"/>
    <w:rsid w:val="00E57796"/>
    <w:rsid w:val="00E57847"/>
    <w:rsid w:val="00E60242"/>
    <w:rsid w:val="00E60C4D"/>
    <w:rsid w:val="00E61034"/>
    <w:rsid w:val="00E6119B"/>
    <w:rsid w:val="00E613BF"/>
    <w:rsid w:val="00E61469"/>
    <w:rsid w:val="00E6191F"/>
    <w:rsid w:val="00E61A75"/>
    <w:rsid w:val="00E622BE"/>
    <w:rsid w:val="00E63DC9"/>
    <w:rsid w:val="00E641CB"/>
    <w:rsid w:val="00E64403"/>
    <w:rsid w:val="00E645E3"/>
    <w:rsid w:val="00E646D9"/>
    <w:rsid w:val="00E6625E"/>
    <w:rsid w:val="00E669AE"/>
    <w:rsid w:val="00E669B1"/>
    <w:rsid w:val="00E66A4A"/>
    <w:rsid w:val="00E67862"/>
    <w:rsid w:val="00E67BC2"/>
    <w:rsid w:val="00E67BD7"/>
    <w:rsid w:val="00E704C9"/>
    <w:rsid w:val="00E7167C"/>
    <w:rsid w:val="00E716CE"/>
    <w:rsid w:val="00E720F7"/>
    <w:rsid w:val="00E72593"/>
    <w:rsid w:val="00E72678"/>
    <w:rsid w:val="00E74B6A"/>
    <w:rsid w:val="00E74E72"/>
    <w:rsid w:val="00E75242"/>
    <w:rsid w:val="00E7548A"/>
    <w:rsid w:val="00E756A8"/>
    <w:rsid w:val="00E756E0"/>
    <w:rsid w:val="00E75BA4"/>
    <w:rsid w:val="00E75EAD"/>
    <w:rsid w:val="00E77327"/>
    <w:rsid w:val="00E77344"/>
    <w:rsid w:val="00E77381"/>
    <w:rsid w:val="00E77657"/>
    <w:rsid w:val="00E812E3"/>
    <w:rsid w:val="00E8191D"/>
    <w:rsid w:val="00E81BBE"/>
    <w:rsid w:val="00E81D46"/>
    <w:rsid w:val="00E81DDE"/>
    <w:rsid w:val="00E81EF7"/>
    <w:rsid w:val="00E82126"/>
    <w:rsid w:val="00E82462"/>
    <w:rsid w:val="00E82EBB"/>
    <w:rsid w:val="00E83421"/>
    <w:rsid w:val="00E83ADA"/>
    <w:rsid w:val="00E84030"/>
    <w:rsid w:val="00E84961"/>
    <w:rsid w:val="00E85FB4"/>
    <w:rsid w:val="00E8695A"/>
    <w:rsid w:val="00E86EA8"/>
    <w:rsid w:val="00E878D0"/>
    <w:rsid w:val="00E9133C"/>
    <w:rsid w:val="00E91426"/>
    <w:rsid w:val="00E91B1A"/>
    <w:rsid w:val="00E92F6D"/>
    <w:rsid w:val="00E93268"/>
    <w:rsid w:val="00E9389D"/>
    <w:rsid w:val="00E93E09"/>
    <w:rsid w:val="00E9474B"/>
    <w:rsid w:val="00E949EA"/>
    <w:rsid w:val="00E94D18"/>
    <w:rsid w:val="00E94D94"/>
    <w:rsid w:val="00E95394"/>
    <w:rsid w:val="00E9571A"/>
    <w:rsid w:val="00E95B25"/>
    <w:rsid w:val="00E9738C"/>
    <w:rsid w:val="00E9766D"/>
    <w:rsid w:val="00EA00F3"/>
    <w:rsid w:val="00EA011B"/>
    <w:rsid w:val="00EA02D5"/>
    <w:rsid w:val="00EA0580"/>
    <w:rsid w:val="00EA05C2"/>
    <w:rsid w:val="00EA145E"/>
    <w:rsid w:val="00EA189D"/>
    <w:rsid w:val="00EA1D18"/>
    <w:rsid w:val="00EA2EEF"/>
    <w:rsid w:val="00EA3181"/>
    <w:rsid w:val="00EA3191"/>
    <w:rsid w:val="00EA33DB"/>
    <w:rsid w:val="00EA3CF4"/>
    <w:rsid w:val="00EA4154"/>
    <w:rsid w:val="00EA4266"/>
    <w:rsid w:val="00EA42CE"/>
    <w:rsid w:val="00EA56D8"/>
    <w:rsid w:val="00EA5E7B"/>
    <w:rsid w:val="00EA5F68"/>
    <w:rsid w:val="00EA628B"/>
    <w:rsid w:val="00EA66C6"/>
    <w:rsid w:val="00EA6B15"/>
    <w:rsid w:val="00EA6D3B"/>
    <w:rsid w:val="00EA6FD2"/>
    <w:rsid w:val="00EA7230"/>
    <w:rsid w:val="00EA7B15"/>
    <w:rsid w:val="00EA7B92"/>
    <w:rsid w:val="00EA7EF9"/>
    <w:rsid w:val="00EB09DE"/>
    <w:rsid w:val="00EB161C"/>
    <w:rsid w:val="00EB2130"/>
    <w:rsid w:val="00EB3B47"/>
    <w:rsid w:val="00EB3F6B"/>
    <w:rsid w:val="00EB3FC5"/>
    <w:rsid w:val="00EB48B2"/>
    <w:rsid w:val="00EB593A"/>
    <w:rsid w:val="00EB5C3B"/>
    <w:rsid w:val="00EB6686"/>
    <w:rsid w:val="00EB6EBB"/>
    <w:rsid w:val="00EC0760"/>
    <w:rsid w:val="00EC0A04"/>
    <w:rsid w:val="00EC13DE"/>
    <w:rsid w:val="00EC15A5"/>
    <w:rsid w:val="00EC1A8E"/>
    <w:rsid w:val="00EC23F9"/>
    <w:rsid w:val="00EC32B4"/>
    <w:rsid w:val="00EC3A95"/>
    <w:rsid w:val="00EC4496"/>
    <w:rsid w:val="00EC47A6"/>
    <w:rsid w:val="00EC5614"/>
    <w:rsid w:val="00EC56AC"/>
    <w:rsid w:val="00EC5E59"/>
    <w:rsid w:val="00EC64E1"/>
    <w:rsid w:val="00EC6BBD"/>
    <w:rsid w:val="00EC7230"/>
    <w:rsid w:val="00EC7834"/>
    <w:rsid w:val="00EC7E88"/>
    <w:rsid w:val="00ED0A1F"/>
    <w:rsid w:val="00ED0EE5"/>
    <w:rsid w:val="00ED1640"/>
    <w:rsid w:val="00ED191C"/>
    <w:rsid w:val="00ED1BF2"/>
    <w:rsid w:val="00ED3655"/>
    <w:rsid w:val="00ED49CF"/>
    <w:rsid w:val="00ED4C00"/>
    <w:rsid w:val="00ED6351"/>
    <w:rsid w:val="00ED69C7"/>
    <w:rsid w:val="00ED77E9"/>
    <w:rsid w:val="00ED7D50"/>
    <w:rsid w:val="00EE069D"/>
    <w:rsid w:val="00EE124E"/>
    <w:rsid w:val="00EE1F7C"/>
    <w:rsid w:val="00EE2B8C"/>
    <w:rsid w:val="00EE2CFB"/>
    <w:rsid w:val="00EE3362"/>
    <w:rsid w:val="00EE34B6"/>
    <w:rsid w:val="00EE3808"/>
    <w:rsid w:val="00EE42B4"/>
    <w:rsid w:val="00EE4B7A"/>
    <w:rsid w:val="00EE6062"/>
    <w:rsid w:val="00EE6E02"/>
    <w:rsid w:val="00EE77E7"/>
    <w:rsid w:val="00EF05E3"/>
    <w:rsid w:val="00EF0A04"/>
    <w:rsid w:val="00EF0EC7"/>
    <w:rsid w:val="00EF0ED7"/>
    <w:rsid w:val="00EF24F3"/>
    <w:rsid w:val="00EF285F"/>
    <w:rsid w:val="00EF2DC4"/>
    <w:rsid w:val="00EF34C6"/>
    <w:rsid w:val="00EF35F0"/>
    <w:rsid w:val="00EF4662"/>
    <w:rsid w:val="00EF4D54"/>
    <w:rsid w:val="00EF5016"/>
    <w:rsid w:val="00EF50DC"/>
    <w:rsid w:val="00EF50FF"/>
    <w:rsid w:val="00EF593C"/>
    <w:rsid w:val="00EF69E5"/>
    <w:rsid w:val="00EF6B18"/>
    <w:rsid w:val="00EF7F75"/>
    <w:rsid w:val="00F007C5"/>
    <w:rsid w:val="00F01912"/>
    <w:rsid w:val="00F0238A"/>
    <w:rsid w:val="00F02BCF"/>
    <w:rsid w:val="00F03817"/>
    <w:rsid w:val="00F03ED1"/>
    <w:rsid w:val="00F03F4A"/>
    <w:rsid w:val="00F03FA9"/>
    <w:rsid w:val="00F04D98"/>
    <w:rsid w:val="00F052F9"/>
    <w:rsid w:val="00F05876"/>
    <w:rsid w:val="00F0602D"/>
    <w:rsid w:val="00F07B6D"/>
    <w:rsid w:val="00F103A6"/>
    <w:rsid w:val="00F1059B"/>
    <w:rsid w:val="00F10942"/>
    <w:rsid w:val="00F10CBA"/>
    <w:rsid w:val="00F10DC4"/>
    <w:rsid w:val="00F10E60"/>
    <w:rsid w:val="00F119EC"/>
    <w:rsid w:val="00F12172"/>
    <w:rsid w:val="00F126B9"/>
    <w:rsid w:val="00F12EAD"/>
    <w:rsid w:val="00F13198"/>
    <w:rsid w:val="00F131CB"/>
    <w:rsid w:val="00F14B32"/>
    <w:rsid w:val="00F162EA"/>
    <w:rsid w:val="00F168EA"/>
    <w:rsid w:val="00F176EB"/>
    <w:rsid w:val="00F17756"/>
    <w:rsid w:val="00F17DA7"/>
    <w:rsid w:val="00F20D88"/>
    <w:rsid w:val="00F2163A"/>
    <w:rsid w:val="00F21979"/>
    <w:rsid w:val="00F21A77"/>
    <w:rsid w:val="00F21A84"/>
    <w:rsid w:val="00F21AF4"/>
    <w:rsid w:val="00F21FBE"/>
    <w:rsid w:val="00F22B32"/>
    <w:rsid w:val="00F2326A"/>
    <w:rsid w:val="00F23D7A"/>
    <w:rsid w:val="00F23EDD"/>
    <w:rsid w:val="00F249B8"/>
    <w:rsid w:val="00F251F3"/>
    <w:rsid w:val="00F25E0A"/>
    <w:rsid w:val="00F2612D"/>
    <w:rsid w:val="00F26278"/>
    <w:rsid w:val="00F27140"/>
    <w:rsid w:val="00F2787E"/>
    <w:rsid w:val="00F3002C"/>
    <w:rsid w:val="00F30C71"/>
    <w:rsid w:val="00F30D91"/>
    <w:rsid w:val="00F317FB"/>
    <w:rsid w:val="00F31B43"/>
    <w:rsid w:val="00F3280D"/>
    <w:rsid w:val="00F337F1"/>
    <w:rsid w:val="00F34042"/>
    <w:rsid w:val="00F345C7"/>
    <w:rsid w:val="00F358DD"/>
    <w:rsid w:val="00F35FFC"/>
    <w:rsid w:val="00F36A90"/>
    <w:rsid w:val="00F36ECA"/>
    <w:rsid w:val="00F37483"/>
    <w:rsid w:val="00F40762"/>
    <w:rsid w:val="00F41184"/>
    <w:rsid w:val="00F4243A"/>
    <w:rsid w:val="00F4423E"/>
    <w:rsid w:val="00F44411"/>
    <w:rsid w:val="00F45812"/>
    <w:rsid w:val="00F465EA"/>
    <w:rsid w:val="00F46B74"/>
    <w:rsid w:val="00F509B4"/>
    <w:rsid w:val="00F51018"/>
    <w:rsid w:val="00F521C7"/>
    <w:rsid w:val="00F52877"/>
    <w:rsid w:val="00F52E8D"/>
    <w:rsid w:val="00F541C9"/>
    <w:rsid w:val="00F54666"/>
    <w:rsid w:val="00F550F3"/>
    <w:rsid w:val="00F55C28"/>
    <w:rsid w:val="00F563FB"/>
    <w:rsid w:val="00F56A88"/>
    <w:rsid w:val="00F57601"/>
    <w:rsid w:val="00F57926"/>
    <w:rsid w:val="00F579B4"/>
    <w:rsid w:val="00F57B91"/>
    <w:rsid w:val="00F61D33"/>
    <w:rsid w:val="00F61E7E"/>
    <w:rsid w:val="00F630C8"/>
    <w:rsid w:val="00F634A2"/>
    <w:rsid w:val="00F63977"/>
    <w:rsid w:val="00F639C3"/>
    <w:rsid w:val="00F63C41"/>
    <w:rsid w:val="00F6499C"/>
    <w:rsid w:val="00F65589"/>
    <w:rsid w:val="00F65B1F"/>
    <w:rsid w:val="00F66EDA"/>
    <w:rsid w:val="00F67467"/>
    <w:rsid w:val="00F6785F"/>
    <w:rsid w:val="00F70D19"/>
    <w:rsid w:val="00F70D7C"/>
    <w:rsid w:val="00F7152C"/>
    <w:rsid w:val="00F719EB"/>
    <w:rsid w:val="00F71F21"/>
    <w:rsid w:val="00F71F37"/>
    <w:rsid w:val="00F7298D"/>
    <w:rsid w:val="00F72AD3"/>
    <w:rsid w:val="00F73BFA"/>
    <w:rsid w:val="00F75B06"/>
    <w:rsid w:val="00F76096"/>
    <w:rsid w:val="00F76994"/>
    <w:rsid w:val="00F76E66"/>
    <w:rsid w:val="00F7743F"/>
    <w:rsid w:val="00F7750F"/>
    <w:rsid w:val="00F8034B"/>
    <w:rsid w:val="00F80E34"/>
    <w:rsid w:val="00F8150F"/>
    <w:rsid w:val="00F824A7"/>
    <w:rsid w:val="00F8267A"/>
    <w:rsid w:val="00F82ED4"/>
    <w:rsid w:val="00F83B1B"/>
    <w:rsid w:val="00F83CC2"/>
    <w:rsid w:val="00F84600"/>
    <w:rsid w:val="00F8494A"/>
    <w:rsid w:val="00F84EF3"/>
    <w:rsid w:val="00F84F5D"/>
    <w:rsid w:val="00F85310"/>
    <w:rsid w:val="00F860AD"/>
    <w:rsid w:val="00F86F6F"/>
    <w:rsid w:val="00F873FC"/>
    <w:rsid w:val="00F87AD0"/>
    <w:rsid w:val="00F902FC"/>
    <w:rsid w:val="00F90372"/>
    <w:rsid w:val="00F90F69"/>
    <w:rsid w:val="00F91AC4"/>
    <w:rsid w:val="00F91AC6"/>
    <w:rsid w:val="00F9201C"/>
    <w:rsid w:val="00F92515"/>
    <w:rsid w:val="00F92A62"/>
    <w:rsid w:val="00F93656"/>
    <w:rsid w:val="00F93823"/>
    <w:rsid w:val="00F9412A"/>
    <w:rsid w:val="00F94431"/>
    <w:rsid w:val="00F945B0"/>
    <w:rsid w:val="00F947E6"/>
    <w:rsid w:val="00F94E1A"/>
    <w:rsid w:val="00F95337"/>
    <w:rsid w:val="00F9663F"/>
    <w:rsid w:val="00F96813"/>
    <w:rsid w:val="00FA104F"/>
    <w:rsid w:val="00FA1512"/>
    <w:rsid w:val="00FA1B3E"/>
    <w:rsid w:val="00FA2D3C"/>
    <w:rsid w:val="00FA3409"/>
    <w:rsid w:val="00FA3D65"/>
    <w:rsid w:val="00FA3E00"/>
    <w:rsid w:val="00FA4176"/>
    <w:rsid w:val="00FA5CEC"/>
    <w:rsid w:val="00FA6051"/>
    <w:rsid w:val="00FA6A31"/>
    <w:rsid w:val="00FA6A84"/>
    <w:rsid w:val="00FA6D97"/>
    <w:rsid w:val="00FA7F8F"/>
    <w:rsid w:val="00FB09A5"/>
    <w:rsid w:val="00FB0D6E"/>
    <w:rsid w:val="00FB1A34"/>
    <w:rsid w:val="00FB1A77"/>
    <w:rsid w:val="00FB263C"/>
    <w:rsid w:val="00FB2645"/>
    <w:rsid w:val="00FB2862"/>
    <w:rsid w:val="00FB35D5"/>
    <w:rsid w:val="00FB3E4B"/>
    <w:rsid w:val="00FB4D4D"/>
    <w:rsid w:val="00FB50C1"/>
    <w:rsid w:val="00FB51CB"/>
    <w:rsid w:val="00FB5C61"/>
    <w:rsid w:val="00FB5D6F"/>
    <w:rsid w:val="00FB5D76"/>
    <w:rsid w:val="00FB6063"/>
    <w:rsid w:val="00FB687D"/>
    <w:rsid w:val="00FB7069"/>
    <w:rsid w:val="00FB788A"/>
    <w:rsid w:val="00FB7B29"/>
    <w:rsid w:val="00FB7CAF"/>
    <w:rsid w:val="00FC0309"/>
    <w:rsid w:val="00FC052A"/>
    <w:rsid w:val="00FC2758"/>
    <w:rsid w:val="00FC325A"/>
    <w:rsid w:val="00FC3F53"/>
    <w:rsid w:val="00FC41E7"/>
    <w:rsid w:val="00FC43AF"/>
    <w:rsid w:val="00FC4647"/>
    <w:rsid w:val="00FC63BF"/>
    <w:rsid w:val="00FC6798"/>
    <w:rsid w:val="00FC7196"/>
    <w:rsid w:val="00FC77BD"/>
    <w:rsid w:val="00FD0C32"/>
    <w:rsid w:val="00FD0CBE"/>
    <w:rsid w:val="00FD137E"/>
    <w:rsid w:val="00FD2641"/>
    <w:rsid w:val="00FD362A"/>
    <w:rsid w:val="00FD3FD6"/>
    <w:rsid w:val="00FD4027"/>
    <w:rsid w:val="00FD407D"/>
    <w:rsid w:val="00FD42B4"/>
    <w:rsid w:val="00FD45CA"/>
    <w:rsid w:val="00FD5847"/>
    <w:rsid w:val="00FD615E"/>
    <w:rsid w:val="00FD6ACA"/>
    <w:rsid w:val="00FD788C"/>
    <w:rsid w:val="00FD7E93"/>
    <w:rsid w:val="00FE0953"/>
    <w:rsid w:val="00FE0D51"/>
    <w:rsid w:val="00FE1192"/>
    <w:rsid w:val="00FE1605"/>
    <w:rsid w:val="00FE16BD"/>
    <w:rsid w:val="00FE19D6"/>
    <w:rsid w:val="00FE1C22"/>
    <w:rsid w:val="00FE23F7"/>
    <w:rsid w:val="00FE2543"/>
    <w:rsid w:val="00FE3199"/>
    <w:rsid w:val="00FE33D2"/>
    <w:rsid w:val="00FE39BD"/>
    <w:rsid w:val="00FE3CCC"/>
    <w:rsid w:val="00FE4877"/>
    <w:rsid w:val="00FE4CBE"/>
    <w:rsid w:val="00FE4FA4"/>
    <w:rsid w:val="00FE5B83"/>
    <w:rsid w:val="00FE5BCC"/>
    <w:rsid w:val="00FE61A5"/>
    <w:rsid w:val="00FE6621"/>
    <w:rsid w:val="00FE68F6"/>
    <w:rsid w:val="00FE7530"/>
    <w:rsid w:val="00FE7812"/>
    <w:rsid w:val="00FE7D59"/>
    <w:rsid w:val="00FE7F54"/>
    <w:rsid w:val="00FF044F"/>
    <w:rsid w:val="00FF0EFB"/>
    <w:rsid w:val="00FF1002"/>
    <w:rsid w:val="00FF1167"/>
    <w:rsid w:val="00FF1240"/>
    <w:rsid w:val="00FF1CB4"/>
    <w:rsid w:val="00FF1D37"/>
    <w:rsid w:val="00FF1D69"/>
    <w:rsid w:val="00FF2302"/>
    <w:rsid w:val="00FF2930"/>
    <w:rsid w:val="00FF3526"/>
    <w:rsid w:val="00FF3A7A"/>
    <w:rsid w:val="00FF4428"/>
    <w:rsid w:val="00FF51D7"/>
    <w:rsid w:val="00FF5938"/>
    <w:rsid w:val="00FF5D6A"/>
    <w:rsid w:val="00FF5EA3"/>
  </w:rsids>
  <m:mathPr>
    <m:mathFont m:val="Cambria Math"/>
    <m:brkBin m:val="before"/>
    <m:brkBinSub m:val="--"/>
    <m:smallFrac m:val="0"/>
    <m:dispDef/>
    <m:lMargin m:val="0"/>
    <m:rMargin m:val="0"/>
    <m:defJc m:val="centerGroup"/>
    <m:wrapIndent m:val="1440"/>
    <m:intLim m:val="subSup"/>
    <m:naryLim m:val="undOvr"/>
  </m:mathPr>
  <w:themeFontLang w:val="da-DK"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red"/>
    </o:shapedefaults>
    <o:shapelayout v:ext="edit">
      <o:idmap v:ext="edit" data="1"/>
    </o:shapelayout>
  </w:shapeDefaults>
  <w:decimalSymbol w:val="."/>
  <w:listSeparator w:val=","/>
  <w14:docId w14:val="781F37B5"/>
  <w15:docId w15:val="{485770B0-E781-44B3-88C1-C64368DE1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a-DK" w:eastAsia="da-DK"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A06EC"/>
    <w:pPr>
      <w:tabs>
        <w:tab w:val="left" w:pos="0"/>
        <w:tab w:val="left" w:pos="567"/>
        <w:tab w:val="decimal" w:pos="8902"/>
      </w:tabs>
      <w:spacing w:after="240"/>
      <w:jc w:val="both"/>
    </w:pPr>
    <w:rPr>
      <w:rFonts w:ascii="Arial" w:hAnsi="Arial"/>
      <w:lang w:eastAsia="en-US"/>
    </w:rPr>
  </w:style>
  <w:style w:type="paragraph" w:styleId="Heading1">
    <w:name w:val="heading 1"/>
    <w:aliases w:val="Regnskaber,Heading"/>
    <w:basedOn w:val="Normal"/>
    <w:next w:val="Normal"/>
    <w:qFormat/>
    <w:rsid w:val="00296E48"/>
    <w:pPr>
      <w:keepNext/>
      <w:spacing w:after="340"/>
      <w:jc w:val="left"/>
      <w:outlineLvl w:val="0"/>
    </w:pPr>
    <w:rPr>
      <w:b/>
      <w:sz w:val="30"/>
    </w:rPr>
  </w:style>
  <w:style w:type="paragraph" w:styleId="Heading2">
    <w:name w:val="heading 2"/>
    <w:basedOn w:val="Normal"/>
    <w:next w:val="Normal"/>
    <w:link w:val="Heading2Char"/>
    <w:qFormat/>
    <w:rsid w:val="00296E48"/>
    <w:pPr>
      <w:keepNext/>
      <w:jc w:val="left"/>
      <w:outlineLvl w:val="1"/>
    </w:pPr>
    <w:rPr>
      <w:b/>
      <w:sz w:val="26"/>
    </w:rPr>
  </w:style>
  <w:style w:type="paragraph" w:styleId="Heading3">
    <w:name w:val="heading 3"/>
    <w:basedOn w:val="Heading2"/>
    <w:next w:val="Normal"/>
    <w:qFormat/>
    <w:rsid w:val="00296E48"/>
    <w:pPr>
      <w:outlineLvl w:val="2"/>
    </w:pPr>
    <w:rPr>
      <w:sz w:val="22"/>
    </w:rPr>
  </w:style>
  <w:style w:type="paragraph" w:styleId="Heading4">
    <w:name w:val="heading 4"/>
    <w:basedOn w:val="Heading3"/>
    <w:next w:val="Normal"/>
    <w:qFormat/>
    <w:rsid w:val="00296E48"/>
    <w:pPr>
      <w:outlineLvl w:val="3"/>
    </w:pPr>
    <w:rPr>
      <w:bCs/>
      <w:i/>
      <w:szCs w:val="28"/>
    </w:rPr>
  </w:style>
  <w:style w:type="paragraph" w:styleId="Heading5">
    <w:name w:val="heading 5"/>
    <w:aliases w:val="Block Label"/>
    <w:basedOn w:val="Normal"/>
    <w:next w:val="Normal"/>
    <w:qFormat/>
    <w:rsid w:val="00296E48"/>
    <w:pPr>
      <w:keepNext/>
      <w:spacing w:line="240" w:lineRule="atLeast"/>
      <w:outlineLvl w:val="4"/>
    </w:pPr>
  </w:style>
  <w:style w:type="paragraph" w:styleId="Heading6">
    <w:name w:val="heading 6"/>
    <w:basedOn w:val="Normal"/>
    <w:next w:val="Normal"/>
    <w:qFormat/>
    <w:rsid w:val="00296E48"/>
    <w:pPr>
      <w:keepNext/>
      <w:outlineLvl w:val="5"/>
    </w:pPr>
    <w:rPr>
      <w:bCs/>
    </w:rPr>
  </w:style>
  <w:style w:type="paragraph" w:styleId="Heading7">
    <w:name w:val="heading 7"/>
    <w:basedOn w:val="Normal"/>
    <w:next w:val="Normal"/>
    <w:qFormat/>
    <w:rsid w:val="00296E48"/>
    <w:pPr>
      <w:keepNext/>
      <w:outlineLvl w:val="6"/>
    </w:pPr>
    <w:rPr>
      <w:b/>
      <w:bCs/>
      <w:sz w:val="30"/>
    </w:rPr>
  </w:style>
  <w:style w:type="paragraph" w:styleId="Heading8">
    <w:name w:val="heading 8"/>
    <w:basedOn w:val="Normal"/>
    <w:next w:val="Normal"/>
    <w:qFormat/>
    <w:rsid w:val="00296E48"/>
    <w:pPr>
      <w:tabs>
        <w:tab w:val="num" w:pos="5400"/>
      </w:tabs>
      <w:spacing w:before="240" w:after="60"/>
      <w:ind w:left="5040"/>
      <w:jc w:val="left"/>
      <w:outlineLvl w:val="7"/>
    </w:pPr>
    <w:rPr>
      <w:i/>
      <w:iCs/>
      <w:sz w:val="24"/>
      <w:szCs w:val="24"/>
      <w:lang w:val="en-GB"/>
    </w:rPr>
  </w:style>
  <w:style w:type="paragraph" w:styleId="Heading9">
    <w:name w:val="heading 9"/>
    <w:basedOn w:val="Normal"/>
    <w:next w:val="Normal"/>
    <w:qFormat/>
    <w:rsid w:val="00296E48"/>
    <w:pPr>
      <w:tabs>
        <w:tab w:val="num" w:pos="6120"/>
      </w:tabs>
      <w:spacing w:before="240" w:after="60"/>
      <w:ind w:left="5760"/>
      <w:jc w:val="left"/>
      <w:outlineLvl w:val="8"/>
    </w:pPr>
    <w:rPr>
      <w:rFonts w:cs="Arial"/>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resseBrev">
    <w:name w:val="AdresseBrev"/>
    <w:basedOn w:val="Normal"/>
    <w:semiHidden/>
    <w:rsid w:val="00296E48"/>
    <w:pPr>
      <w:tabs>
        <w:tab w:val="decimal" w:pos="8618"/>
      </w:tabs>
      <w:spacing w:line="240" w:lineRule="atLeast"/>
      <w:ind w:right="4536"/>
      <w:jc w:val="left"/>
    </w:pPr>
  </w:style>
  <w:style w:type="paragraph" w:styleId="NormalIndent">
    <w:name w:val="Normal Indent"/>
    <w:basedOn w:val="Normal"/>
    <w:semiHidden/>
    <w:rsid w:val="00296E48"/>
    <w:pPr>
      <w:ind w:left="720"/>
    </w:pPr>
  </w:style>
  <w:style w:type="paragraph" w:customStyle="1" w:styleId="Brevhoved1">
    <w:name w:val="Brevhoved1"/>
    <w:basedOn w:val="Normal"/>
    <w:semiHidden/>
    <w:rsid w:val="00296E48"/>
    <w:pPr>
      <w:spacing w:line="240" w:lineRule="atLeast"/>
      <w:ind w:right="4536"/>
      <w:jc w:val="left"/>
    </w:pPr>
  </w:style>
  <w:style w:type="paragraph" w:customStyle="1" w:styleId="BrevhovedSidsteLinie">
    <w:name w:val="BrevhovedSidsteLinie"/>
    <w:basedOn w:val="Brevhoved1"/>
    <w:next w:val="Heading1"/>
    <w:semiHidden/>
    <w:rsid w:val="00296E48"/>
    <w:pPr>
      <w:spacing w:after="600"/>
    </w:pPr>
  </w:style>
  <w:style w:type="paragraph" w:customStyle="1" w:styleId="Bullet0">
    <w:name w:val="Bullet"/>
    <w:basedOn w:val="Normal"/>
    <w:semiHidden/>
    <w:rsid w:val="00296E48"/>
  </w:style>
  <w:style w:type="paragraph" w:customStyle="1" w:styleId="bullet">
    <w:name w:val="bullet"/>
    <w:basedOn w:val="Normal"/>
    <w:semiHidden/>
    <w:rsid w:val="00296E48"/>
    <w:pPr>
      <w:numPr>
        <w:numId w:val="1"/>
      </w:numPr>
    </w:pPr>
    <w:rPr>
      <w:lang w:val="en-GB"/>
    </w:rPr>
  </w:style>
  <w:style w:type="paragraph" w:customStyle="1" w:styleId="cc">
    <w:name w:val="cc"/>
    <w:semiHidden/>
    <w:rsid w:val="00296E48"/>
    <w:pPr>
      <w:tabs>
        <w:tab w:val="left" w:pos="0"/>
        <w:tab w:val="left" w:pos="567"/>
        <w:tab w:val="decimal" w:pos="8902"/>
      </w:tabs>
      <w:spacing w:line="340" w:lineRule="atLeast"/>
      <w:jc w:val="both"/>
    </w:pPr>
    <w:rPr>
      <w:sz w:val="22"/>
      <w:lang w:eastAsia="en-US"/>
    </w:rPr>
  </w:style>
  <w:style w:type="paragraph" w:customStyle="1" w:styleId="cc1">
    <w:name w:val="cc1"/>
    <w:semiHidden/>
    <w:rsid w:val="00296E48"/>
    <w:pPr>
      <w:tabs>
        <w:tab w:val="left" w:pos="0"/>
        <w:tab w:val="left" w:pos="567"/>
        <w:tab w:val="decimal" w:pos="8618"/>
      </w:tabs>
      <w:spacing w:line="340" w:lineRule="atLeast"/>
      <w:jc w:val="both"/>
    </w:pPr>
    <w:rPr>
      <w:sz w:val="22"/>
      <w:lang w:eastAsia="en-US"/>
    </w:rPr>
  </w:style>
  <w:style w:type="paragraph" w:customStyle="1" w:styleId="DatolinieBrev">
    <w:name w:val="DatolinieBrev"/>
    <w:basedOn w:val="Normal"/>
    <w:semiHidden/>
    <w:rsid w:val="00296E48"/>
    <w:pPr>
      <w:spacing w:after="600" w:line="240" w:lineRule="atLeast"/>
    </w:pPr>
  </w:style>
  <w:style w:type="paragraph" w:customStyle="1" w:styleId="Figur1">
    <w:name w:val="Figur1"/>
    <w:semiHidden/>
    <w:rsid w:val="00296E48"/>
    <w:pPr>
      <w:tabs>
        <w:tab w:val="left" w:pos="0"/>
        <w:tab w:val="left" w:pos="567"/>
        <w:tab w:val="decimal" w:pos="8902"/>
      </w:tabs>
      <w:spacing w:line="340" w:lineRule="atLeast"/>
      <w:jc w:val="both"/>
    </w:pPr>
    <w:rPr>
      <w:sz w:val="22"/>
      <w:lang w:eastAsia="en-US"/>
    </w:rPr>
  </w:style>
  <w:style w:type="paragraph" w:customStyle="1" w:styleId="Figur2">
    <w:name w:val="Figur2"/>
    <w:semiHidden/>
    <w:rsid w:val="00296E48"/>
    <w:pPr>
      <w:tabs>
        <w:tab w:val="left" w:pos="0"/>
        <w:tab w:val="left" w:pos="567"/>
        <w:tab w:val="decimal" w:pos="8902"/>
      </w:tabs>
      <w:spacing w:line="340" w:lineRule="atLeast"/>
      <w:jc w:val="both"/>
    </w:pPr>
    <w:rPr>
      <w:sz w:val="22"/>
      <w:lang w:eastAsia="en-US"/>
    </w:rPr>
  </w:style>
  <w:style w:type="character" w:styleId="FollowedHyperlink">
    <w:name w:val="FollowedHyperlink"/>
    <w:basedOn w:val="DefaultParagraphFont"/>
    <w:semiHidden/>
    <w:rsid w:val="00296E48"/>
    <w:rPr>
      <w:color w:val="800080"/>
      <w:u w:val="single"/>
    </w:rPr>
  </w:style>
  <w:style w:type="paragraph" w:styleId="Footer">
    <w:name w:val="footer"/>
    <w:basedOn w:val="Normal"/>
    <w:link w:val="FooterChar"/>
    <w:semiHidden/>
    <w:rsid w:val="00296E48"/>
    <w:pPr>
      <w:tabs>
        <w:tab w:val="center" w:pos="4153"/>
        <w:tab w:val="right" w:pos="8306"/>
      </w:tabs>
    </w:pPr>
  </w:style>
  <w:style w:type="character" w:styleId="FootnoteReference">
    <w:name w:val="footnote reference"/>
    <w:basedOn w:val="DefaultParagraphFont"/>
    <w:semiHidden/>
    <w:rsid w:val="00296E48"/>
    <w:rPr>
      <w:vertAlign w:val="superscript"/>
    </w:rPr>
  </w:style>
  <w:style w:type="paragraph" w:styleId="FootnoteText">
    <w:name w:val="footnote text"/>
    <w:basedOn w:val="Normal"/>
    <w:semiHidden/>
    <w:rsid w:val="00296E48"/>
  </w:style>
  <w:style w:type="paragraph" w:customStyle="1" w:styleId="ForsideIndhold">
    <w:name w:val="ForsideIndhold"/>
    <w:basedOn w:val="Heading1"/>
    <w:semiHidden/>
    <w:rsid w:val="00296E48"/>
    <w:pPr>
      <w:tabs>
        <w:tab w:val="clear" w:pos="8902"/>
        <w:tab w:val="decimal" w:pos="9639"/>
      </w:tabs>
      <w:spacing w:after="0"/>
      <w:ind w:left="567" w:right="567"/>
      <w:outlineLvl w:val="9"/>
    </w:pPr>
  </w:style>
  <w:style w:type="paragraph" w:customStyle="1" w:styleId="ForsideTop">
    <w:name w:val="ForsideTop"/>
    <w:basedOn w:val="Normal"/>
    <w:next w:val="Normal"/>
    <w:semiHidden/>
    <w:rsid w:val="00296E48"/>
    <w:pPr>
      <w:tabs>
        <w:tab w:val="decimal" w:pos="9639"/>
      </w:tabs>
      <w:spacing w:line="240" w:lineRule="atLeast"/>
    </w:pPr>
    <w:rPr>
      <w:lang w:val="en-GB"/>
    </w:rPr>
  </w:style>
  <w:style w:type="paragraph" w:customStyle="1" w:styleId="FortryktTekster">
    <w:name w:val="FortryktTekster"/>
    <w:semiHidden/>
    <w:rsid w:val="00296E48"/>
    <w:pPr>
      <w:tabs>
        <w:tab w:val="right" w:pos="8789"/>
      </w:tabs>
    </w:pPr>
    <w:rPr>
      <w:rFonts w:ascii="Arial" w:hAnsi="Arial"/>
      <w:position w:val="-2"/>
      <w:sz w:val="18"/>
      <w:lang w:eastAsia="en-US"/>
    </w:rPr>
  </w:style>
  <w:style w:type="paragraph" w:customStyle="1" w:styleId="Graf1">
    <w:name w:val="Graf1"/>
    <w:semiHidden/>
    <w:rsid w:val="00296E48"/>
    <w:pPr>
      <w:tabs>
        <w:tab w:val="left" w:pos="0"/>
        <w:tab w:val="left" w:pos="567"/>
        <w:tab w:val="decimal" w:pos="8902"/>
      </w:tabs>
      <w:spacing w:line="340" w:lineRule="atLeast"/>
      <w:jc w:val="both"/>
    </w:pPr>
    <w:rPr>
      <w:sz w:val="22"/>
      <w:lang w:eastAsia="en-US"/>
    </w:rPr>
  </w:style>
  <w:style w:type="paragraph" w:customStyle="1" w:styleId="Graf2">
    <w:name w:val="Graf2"/>
    <w:semiHidden/>
    <w:rsid w:val="00296E48"/>
    <w:pPr>
      <w:tabs>
        <w:tab w:val="left" w:pos="0"/>
        <w:tab w:val="left" w:pos="567"/>
        <w:tab w:val="decimal" w:pos="8902"/>
      </w:tabs>
      <w:spacing w:line="340" w:lineRule="atLeast"/>
      <w:jc w:val="both"/>
    </w:pPr>
    <w:rPr>
      <w:sz w:val="22"/>
      <w:lang w:eastAsia="en-US"/>
    </w:rPr>
  </w:style>
  <w:style w:type="paragraph" w:customStyle="1" w:styleId="graf3">
    <w:name w:val="graf3"/>
    <w:semiHidden/>
    <w:rsid w:val="00296E48"/>
    <w:pPr>
      <w:tabs>
        <w:tab w:val="left" w:pos="0"/>
        <w:tab w:val="left" w:pos="567"/>
        <w:tab w:val="decimal" w:pos="8902"/>
      </w:tabs>
      <w:spacing w:line="340" w:lineRule="atLeast"/>
      <w:jc w:val="both"/>
    </w:pPr>
    <w:rPr>
      <w:sz w:val="22"/>
      <w:lang w:eastAsia="en-US"/>
    </w:rPr>
  </w:style>
  <w:style w:type="paragraph" w:customStyle="1" w:styleId="graf4">
    <w:name w:val="graf4"/>
    <w:semiHidden/>
    <w:rsid w:val="00296E48"/>
    <w:pPr>
      <w:tabs>
        <w:tab w:val="left" w:pos="0"/>
        <w:tab w:val="left" w:pos="567"/>
        <w:tab w:val="decimal" w:pos="8902"/>
      </w:tabs>
      <w:spacing w:line="340" w:lineRule="atLeast"/>
      <w:jc w:val="both"/>
    </w:pPr>
    <w:rPr>
      <w:sz w:val="22"/>
      <w:lang w:eastAsia="en-US"/>
    </w:rPr>
  </w:style>
  <w:style w:type="paragraph" w:customStyle="1" w:styleId="Graf5">
    <w:name w:val="Graf5"/>
    <w:semiHidden/>
    <w:rsid w:val="00296E48"/>
    <w:pPr>
      <w:tabs>
        <w:tab w:val="left" w:pos="0"/>
        <w:tab w:val="left" w:pos="567"/>
        <w:tab w:val="decimal" w:pos="8902"/>
      </w:tabs>
      <w:spacing w:line="340" w:lineRule="atLeast"/>
      <w:jc w:val="both"/>
    </w:pPr>
    <w:rPr>
      <w:sz w:val="22"/>
      <w:lang w:eastAsia="en-US"/>
    </w:rPr>
  </w:style>
  <w:style w:type="paragraph" w:customStyle="1" w:styleId="Graf6">
    <w:name w:val="Graf6"/>
    <w:semiHidden/>
    <w:rsid w:val="00296E48"/>
    <w:rPr>
      <w:noProof/>
      <w:sz w:val="3276"/>
      <w:lang w:val="en-GB" w:eastAsia="en-US"/>
    </w:rPr>
  </w:style>
  <w:style w:type="paragraph" w:customStyle="1" w:styleId="Graf7">
    <w:name w:val="Graf7"/>
    <w:semiHidden/>
    <w:rsid w:val="00296E48"/>
    <w:rPr>
      <w:noProof/>
      <w:sz w:val="3276"/>
      <w:lang w:val="en-GB" w:eastAsia="en-US"/>
    </w:rPr>
  </w:style>
  <w:style w:type="paragraph" w:customStyle="1" w:styleId="Graf8">
    <w:name w:val="Graf8"/>
    <w:semiHidden/>
    <w:rsid w:val="00296E48"/>
    <w:rPr>
      <w:noProof/>
      <w:sz w:val="3276"/>
      <w:lang w:val="en-GB" w:eastAsia="en-US"/>
    </w:rPr>
  </w:style>
  <w:style w:type="paragraph" w:customStyle="1" w:styleId="GraferHovedOgNogletal">
    <w:name w:val="GraferHovedOgNogletal"/>
    <w:semiHidden/>
    <w:rsid w:val="00296E48"/>
    <w:pPr>
      <w:tabs>
        <w:tab w:val="left" w:pos="0"/>
        <w:tab w:val="left" w:pos="567"/>
        <w:tab w:val="decimal" w:pos="8618"/>
      </w:tabs>
      <w:spacing w:line="340" w:lineRule="atLeast"/>
      <w:jc w:val="both"/>
    </w:pPr>
    <w:rPr>
      <w:sz w:val="22"/>
      <w:lang w:eastAsia="en-US"/>
    </w:rPr>
  </w:style>
  <w:style w:type="paragraph" w:customStyle="1" w:styleId="grafToSojler">
    <w:name w:val="grafToSojler"/>
    <w:semiHidden/>
    <w:rsid w:val="00296E48"/>
    <w:pPr>
      <w:tabs>
        <w:tab w:val="left" w:pos="0"/>
        <w:tab w:val="left" w:pos="567"/>
        <w:tab w:val="decimal" w:pos="8618"/>
      </w:tabs>
      <w:spacing w:line="340" w:lineRule="atLeast"/>
      <w:jc w:val="both"/>
    </w:pPr>
    <w:rPr>
      <w:sz w:val="22"/>
      <w:lang w:eastAsia="en-US"/>
    </w:rPr>
  </w:style>
  <w:style w:type="paragraph" w:styleId="Header">
    <w:name w:val="header"/>
    <w:basedOn w:val="Normal"/>
    <w:link w:val="HeaderChar"/>
    <w:semiHidden/>
    <w:rsid w:val="00296E48"/>
    <w:pPr>
      <w:tabs>
        <w:tab w:val="right" w:pos="9072"/>
      </w:tabs>
      <w:spacing w:line="240" w:lineRule="exact"/>
      <w:jc w:val="left"/>
    </w:pPr>
  </w:style>
  <w:style w:type="paragraph" w:customStyle="1" w:styleId="Header1">
    <w:name w:val="Header1"/>
    <w:basedOn w:val="Header"/>
    <w:semiHidden/>
    <w:rsid w:val="00296E48"/>
    <w:pPr>
      <w:pBdr>
        <w:bottom w:val="single" w:sz="6" w:space="1" w:color="auto"/>
      </w:pBdr>
      <w:tabs>
        <w:tab w:val="right" w:pos="9526"/>
        <w:tab w:val="decimal" w:pos="9639"/>
      </w:tabs>
    </w:pPr>
    <w:rPr>
      <w:rFonts w:ascii="Times New Roman" w:hAnsi="Times New Roman"/>
      <w:b/>
      <w:sz w:val="22"/>
    </w:rPr>
  </w:style>
  <w:style w:type="paragraph" w:customStyle="1" w:styleId="HeaderBrev">
    <w:name w:val="HeaderBrev"/>
    <w:basedOn w:val="Header"/>
    <w:next w:val="Normal"/>
    <w:semiHidden/>
    <w:rsid w:val="00296E48"/>
    <w:pPr>
      <w:tabs>
        <w:tab w:val="left" w:pos="2835"/>
      </w:tabs>
      <w:spacing w:line="240" w:lineRule="auto"/>
    </w:pPr>
    <w:rPr>
      <w:rFonts w:ascii="Helvetica" w:hAnsi="Helvetica"/>
      <w:color w:val="FFFFFF"/>
      <w:sz w:val="15"/>
    </w:rPr>
  </w:style>
  <w:style w:type="paragraph" w:customStyle="1" w:styleId="Heading10">
    <w:name w:val="Heading (1)"/>
    <w:basedOn w:val="Heading1"/>
    <w:next w:val="Normal"/>
    <w:semiHidden/>
    <w:rsid w:val="00296E48"/>
    <w:pPr>
      <w:outlineLvl w:val="9"/>
    </w:pPr>
  </w:style>
  <w:style w:type="paragraph" w:customStyle="1" w:styleId="Heading1D">
    <w:name w:val="Heading (1)D"/>
    <w:basedOn w:val="Heading10"/>
    <w:semiHidden/>
    <w:rsid w:val="00296E48"/>
    <w:pPr>
      <w:spacing w:after="0"/>
    </w:pPr>
    <w:rPr>
      <w:lang w:val="en-GB"/>
    </w:rPr>
  </w:style>
  <w:style w:type="paragraph" w:customStyle="1" w:styleId="Heading1D8">
    <w:name w:val="Heading (1)D8"/>
    <w:basedOn w:val="Normal"/>
    <w:semiHidden/>
    <w:rsid w:val="00296E48"/>
    <w:pPr>
      <w:tabs>
        <w:tab w:val="decimal" w:pos="9639"/>
      </w:tabs>
      <w:spacing w:after="180" w:line="160" w:lineRule="atLeast"/>
    </w:pPr>
    <w:rPr>
      <w:b/>
      <w:i/>
      <w:sz w:val="16"/>
      <w:lang w:val="en-GB"/>
    </w:rPr>
  </w:style>
  <w:style w:type="paragraph" w:customStyle="1" w:styleId="Heading20">
    <w:name w:val="Heading (2)"/>
    <w:basedOn w:val="Heading2"/>
    <w:next w:val="Normal"/>
    <w:semiHidden/>
    <w:rsid w:val="00296E48"/>
    <w:pPr>
      <w:outlineLvl w:val="9"/>
    </w:pPr>
  </w:style>
  <w:style w:type="paragraph" w:customStyle="1" w:styleId="Heading30">
    <w:name w:val="Heading (3)"/>
    <w:basedOn w:val="Heading3"/>
    <w:next w:val="Normal"/>
    <w:semiHidden/>
    <w:rsid w:val="00296E48"/>
    <w:pPr>
      <w:outlineLvl w:val="9"/>
    </w:pPr>
  </w:style>
  <w:style w:type="paragraph" w:customStyle="1" w:styleId="Heading40">
    <w:name w:val="Heading (4)"/>
    <w:basedOn w:val="Heading4"/>
    <w:next w:val="Normal"/>
    <w:semiHidden/>
    <w:rsid w:val="00296E48"/>
    <w:pPr>
      <w:outlineLvl w:val="9"/>
    </w:pPr>
  </w:style>
  <w:style w:type="paragraph" w:customStyle="1" w:styleId="Heading1D0">
    <w:name w:val="Heading 1D"/>
    <w:basedOn w:val="Heading1"/>
    <w:semiHidden/>
    <w:rsid w:val="00296E48"/>
    <w:pPr>
      <w:spacing w:after="0"/>
    </w:pPr>
    <w:rPr>
      <w:lang w:val="en-GB"/>
    </w:rPr>
  </w:style>
  <w:style w:type="paragraph" w:customStyle="1" w:styleId="Heading1D80">
    <w:name w:val="Heading 1D8"/>
    <w:basedOn w:val="Heading1D8"/>
    <w:semiHidden/>
    <w:rsid w:val="00296E48"/>
    <w:pPr>
      <w:outlineLvl w:val="0"/>
    </w:pPr>
  </w:style>
  <w:style w:type="character" w:styleId="Hyperlink">
    <w:name w:val="Hyperlink"/>
    <w:basedOn w:val="DefaultParagraphFont"/>
    <w:uiPriority w:val="99"/>
    <w:rsid w:val="00296E48"/>
    <w:rPr>
      <w:color w:val="0000FF"/>
      <w:u w:val="single"/>
    </w:rPr>
  </w:style>
  <w:style w:type="paragraph" w:styleId="ListBullet">
    <w:name w:val="List Bullet"/>
    <w:basedOn w:val="Normal"/>
    <w:autoRedefine/>
    <w:semiHidden/>
    <w:rsid w:val="00296E48"/>
    <w:pPr>
      <w:numPr>
        <w:numId w:val="2"/>
      </w:numPr>
      <w:tabs>
        <w:tab w:val="decimal" w:pos="9356"/>
      </w:tabs>
    </w:pPr>
  </w:style>
  <w:style w:type="paragraph" w:customStyle="1" w:styleId="nsstab">
    <w:name w:val="nss_tab"/>
    <w:basedOn w:val="Normal"/>
    <w:semiHidden/>
    <w:rsid w:val="00296E48"/>
    <w:pPr>
      <w:tabs>
        <w:tab w:val="decimal" w:pos="7088"/>
        <w:tab w:val="decimal" w:pos="8222"/>
        <w:tab w:val="decimal" w:pos="9354"/>
      </w:tabs>
      <w:spacing w:line="330" w:lineRule="atLeast"/>
    </w:pPr>
    <w:rPr>
      <w:rFonts w:ascii="CG Times (WN)" w:hAnsi="CG Times (WN)"/>
    </w:rPr>
  </w:style>
  <w:style w:type="character" w:styleId="PageNumber">
    <w:name w:val="page number"/>
    <w:basedOn w:val="DefaultParagraphFont"/>
    <w:semiHidden/>
    <w:rsid w:val="00296E48"/>
    <w:rPr>
      <w:rFonts w:ascii="Times New Roman" w:hAnsi="Times New Roman"/>
      <w:sz w:val="22"/>
    </w:rPr>
  </w:style>
  <w:style w:type="table" w:styleId="TableGrid">
    <w:name w:val="Table Grid"/>
    <w:basedOn w:val="TableNormal"/>
    <w:rsid w:val="00296E48"/>
    <w:pPr>
      <w:spacing w:line="3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Normal"/>
    <w:autoRedefine/>
    <w:uiPriority w:val="39"/>
    <w:qFormat/>
    <w:rsid w:val="000E5EC9"/>
    <w:pPr>
      <w:tabs>
        <w:tab w:val="right" w:pos="9450"/>
      </w:tabs>
      <w:spacing w:before="60" w:after="120" w:line="240" w:lineRule="exact"/>
      <w:ind w:left="680" w:hanging="680"/>
    </w:pPr>
    <w:rPr>
      <w:rFonts w:asciiTheme="minorHAnsi" w:hAnsiTheme="minorHAnsi"/>
      <w:b/>
      <w:lang w:eastAsia="en-US"/>
    </w:rPr>
  </w:style>
  <w:style w:type="paragraph" w:styleId="TOC2">
    <w:name w:val="toc 2"/>
    <w:basedOn w:val="TOC1"/>
    <w:next w:val="Normal"/>
    <w:autoRedefine/>
    <w:uiPriority w:val="39"/>
    <w:qFormat/>
    <w:rsid w:val="00676545"/>
    <w:pPr>
      <w:tabs>
        <w:tab w:val="left" w:pos="1360"/>
      </w:tabs>
      <w:ind w:left="1360"/>
    </w:pPr>
    <w:rPr>
      <w:rFonts w:ascii="EYInterstate" w:eastAsiaTheme="minorEastAsia" w:hAnsi="EYInterstate"/>
      <w:b w:val="0"/>
    </w:rPr>
  </w:style>
  <w:style w:type="paragraph" w:styleId="TOC3">
    <w:name w:val="toc 3"/>
    <w:basedOn w:val="TOC1"/>
    <w:next w:val="Normal"/>
    <w:autoRedefine/>
    <w:uiPriority w:val="39"/>
    <w:qFormat/>
    <w:rsid w:val="00C65D44"/>
    <w:rPr>
      <w:rFonts w:ascii="EYInterstate" w:hAnsi="EYInterstate"/>
      <w:noProof/>
      <w:lang w:val="en-US"/>
    </w:rPr>
  </w:style>
  <w:style w:type="paragraph" w:styleId="TOC4">
    <w:name w:val="toc 4"/>
    <w:basedOn w:val="TOC1"/>
    <w:next w:val="Normal"/>
    <w:autoRedefine/>
    <w:semiHidden/>
    <w:qFormat/>
    <w:rsid w:val="00296E48"/>
    <w:rPr>
      <w:b w:val="0"/>
    </w:rPr>
  </w:style>
  <w:style w:type="paragraph" w:styleId="TOC5">
    <w:name w:val="toc 5"/>
    <w:basedOn w:val="TOC1"/>
    <w:next w:val="Normal"/>
    <w:semiHidden/>
    <w:rsid w:val="00296E48"/>
    <w:pPr>
      <w:spacing w:before="0"/>
    </w:pPr>
  </w:style>
  <w:style w:type="paragraph" w:styleId="TOC6">
    <w:name w:val="toc 6"/>
    <w:basedOn w:val="Normal"/>
    <w:next w:val="Normal"/>
    <w:autoRedefine/>
    <w:semiHidden/>
    <w:rsid w:val="00296E48"/>
    <w:pPr>
      <w:ind w:left="1100"/>
    </w:pPr>
  </w:style>
  <w:style w:type="paragraph" w:styleId="TOC7">
    <w:name w:val="toc 7"/>
    <w:basedOn w:val="Normal"/>
    <w:next w:val="Normal"/>
    <w:autoRedefine/>
    <w:semiHidden/>
    <w:rsid w:val="00296E48"/>
    <w:pPr>
      <w:ind w:left="1320"/>
    </w:pPr>
  </w:style>
  <w:style w:type="paragraph" w:styleId="TOC8">
    <w:name w:val="toc 8"/>
    <w:basedOn w:val="Normal"/>
    <w:next w:val="Normal"/>
    <w:autoRedefine/>
    <w:semiHidden/>
    <w:rsid w:val="00296E48"/>
    <w:pPr>
      <w:ind w:left="1540"/>
    </w:pPr>
  </w:style>
  <w:style w:type="paragraph" w:styleId="TOC9">
    <w:name w:val="toc 9"/>
    <w:basedOn w:val="Normal"/>
    <w:next w:val="Normal"/>
    <w:autoRedefine/>
    <w:semiHidden/>
    <w:rsid w:val="00296E48"/>
    <w:pPr>
      <w:ind w:left="1760"/>
    </w:pPr>
  </w:style>
  <w:style w:type="paragraph" w:customStyle="1" w:styleId="underskrift">
    <w:name w:val="underskrift"/>
    <w:aliases w:val="u"/>
    <w:basedOn w:val="Normal"/>
    <w:semiHidden/>
    <w:rsid w:val="00296E48"/>
    <w:pPr>
      <w:tabs>
        <w:tab w:val="left" w:pos="2552"/>
        <w:tab w:val="left" w:pos="5103"/>
        <w:tab w:val="left" w:pos="7655"/>
      </w:tabs>
      <w:spacing w:line="240" w:lineRule="atLeast"/>
      <w:jc w:val="left"/>
    </w:pPr>
  </w:style>
  <w:style w:type="paragraph" w:customStyle="1" w:styleId="Figur12">
    <w:name w:val="Figur12"/>
    <w:semiHidden/>
    <w:rsid w:val="00296E48"/>
    <w:pPr>
      <w:tabs>
        <w:tab w:val="left" w:pos="0"/>
        <w:tab w:val="left" w:pos="567"/>
        <w:tab w:val="decimal" w:pos="8902"/>
      </w:tabs>
      <w:spacing w:line="340" w:lineRule="atLeast"/>
      <w:jc w:val="both"/>
    </w:pPr>
    <w:rPr>
      <w:sz w:val="22"/>
      <w:lang w:eastAsia="en-US"/>
    </w:rPr>
  </w:style>
  <w:style w:type="paragraph" w:customStyle="1" w:styleId="Graf82">
    <w:name w:val="Graf82"/>
    <w:semiHidden/>
    <w:rsid w:val="00296E48"/>
    <w:rPr>
      <w:noProof/>
      <w:sz w:val="3276"/>
      <w:lang w:val="en-GB" w:eastAsia="en-US"/>
    </w:rPr>
  </w:style>
  <w:style w:type="paragraph" w:customStyle="1" w:styleId="Arbejdsplan2DK">
    <w:name w:val="Arbejdsplan2DK"/>
    <w:semiHidden/>
    <w:rsid w:val="00296E48"/>
    <w:rPr>
      <w:noProof/>
      <w:sz w:val="3276"/>
      <w:lang w:val="en-GB" w:eastAsia="en-US"/>
    </w:rPr>
  </w:style>
  <w:style w:type="paragraph" w:customStyle="1" w:styleId="AutoCorrect">
    <w:name w:val="AutoCorrect"/>
    <w:semiHidden/>
    <w:rsid w:val="00296E48"/>
    <w:rPr>
      <w:sz w:val="24"/>
      <w:szCs w:val="24"/>
    </w:rPr>
  </w:style>
  <w:style w:type="paragraph" w:styleId="BalloonText">
    <w:name w:val="Balloon Text"/>
    <w:basedOn w:val="Normal"/>
    <w:link w:val="BalloonTextChar"/>
    <w:semiHidden/>
    <w:rsid w:val="00296E48"/>
    <w:rPr>
      <w:rFonts w:ascii="Tahoma" w:hAnsi="Tahoma" w:cs="Tahoma"/>
      <w:sz w:val="16"/>
      <w:szCs w:val="16"/>
    </w:rPr>
  </w:style>
  <w:style w:type="character" w:customStyle="1" w:styleId="BalloonTextChar">
    <w:name w:val="Balloon Text Char"/>
    <w:basedOn w:val="DefaultParagraphFont"/>
    <w:link w:val="BalloonText"/>
    <w:semiHidden/>
    <w:rsid w:val="00296E48"/>
    <w:rPr>
      <w:rFonts w:ascii="Tahoma" w:hAnsi="Tahoma" w:cs="Tahoma"/>
      <w:sz w:val="16"/>
      <w:szCs w:val="16"/>
      <w:lang w:eastAsia="en-US"/>
    </w:rPr>
  </w:style>
  <w:style w:type="paragraph" w:customStyle="1" w:styleId="Block">
    <w:name w:val="Block"/>
    <w:basedOn w:val="NormalIndent"/>
    <w:semiHidden/>
    <w:rsid w:val="00296E48"/>
    <w:pPr>
      <w:widowControl w:val="0"/>
      <w:spacing w:before="240"/>
      <w:ind w:left="0"/>
      <w:jc w:val="left"/>
    </w:pPr>
    <w:rPr>
      <w:sz w:val="24"/>
      <w:lang w:val="en-US"/>
    </w:rPr>
  </w:style>
  <w:style w:type="paragraph" w:styleId="BodyTextIndent2">
    <w:name w:val="Body Text Indent 2"/>
    <w:basedOn w:val="Normal"/>
    <w:link w:val="BodyTextIndent2Char"/>
    <w:semiHidden/>
    <w:rsid w:val="00296E48"/>
    <w:pPr>
      <w:ind w:left="550"/>
    </w:pPr>
  </w:style>
  <w:style w:type="character" w:customStyle="1" w:styleId="BodyTextIndent2Char">
    <w:name w:val="Body Text Indent 2 Char"/>
    <w:basedOn w:val="DefaultParagraphFont"/>
    <w:link w:val="BodyTextIndent2"/>
    <w:semiHidden/>
    <w:rsid w:val="00296E48"/>
    <w:rPr>
      <w:rFonts w:ascii="Arial" w:hAnsi="Arial"/>
      <w:lang w:eastAsia="en-US"/>
    </w:rPr>
  </w:style>
  <w:style w:type="paragraph" w:customStyle="1" w:styleId="BrdtekstTabel">
    <w:name w:val="BrødtekstTabel"/>
    <w:basedOn w:val="Normal"/>
    <w:semiHidden/>
    <w:rsid w:val="00296E48"/>
    <w:rPr>
      <w:position w:val="2"/>
    </w:rPr>
  </w:style>
  <w:style w:type="paragraph" w:styleId="Caption">
    <w:name w:val="caption"/>
    <w:basedOn w:val="Normal"/>
    <w:next w:val="Normal"/>
    <w:semiHidden/>
    <w:qFormat/>
    <w:rsid w:val="00296E48"/>
    <w:pPr>
      <w:jc w:val="left"/>
    </w:pPr>
    <w:rPr>
      <w:b/>
    </w:rPr>
  </w:style>
  <w:style w:type="character" w:styleId="CommentReference">
    <w:name w:val="annotation reference"/>
    <w:basedOn w:val="DefaultParagraphFont"/>
    <w:semiHidden/>
    <w:rsid w:val="00296E48"/>
    <w:rPr>
      <w:sz w:val="22"/>
      <w:szCs w:val="16"/>
    </w:rPr>
  </w:style>
  <w:style w:type="paragraph" w:styleId="CommentText">
    <w:name w:val="annotation text"/>
    <w:basedOn w:val="Normal"/>
    <w:link w:val="CommentTextChar"/>
    <w:rsid w:val="00296E48"/>
    <w:pPr>
      <w:tabs>
        <w:tab w:val="decimal" w:pos="9356"/>
      </w:tabs>
      <w:spacing w:line="240" w:lineRule="atLeast"/>
    </w:pPr>
  </w:style>
  <w:style w:type="character" w:customStyle="1" w:styleId="CommentTextChar">
    <w:name w:val="Comment Text Char"/>
    <w:basedOn w:val="DefaultParagraphFont"/>
    <w:link w:val="CommentText"/>
    <w:rsid w:val="00296E48"/>
    <w:rPr>
      <w:rFonts w:ascii="Arial" w:hAnsi="Arial"/>
      <w:lang w:eastAsia="en-US"/>
    </w:rPr>
  </w:style>
  <w:style w:type="character" w:customStyle="1" w:styleId="DONOTTRANSLATE">
    <w:name w:val="DO_NOT_TRANSLATE"/>
    <w:semiHidden/>
    <w:rsid w:val="00296E48"/>
    <w:rPr>
      <w:rFonts w:ascii="Courier New" w:hAnsi="Courier New" w:cs="Courier New"/>
      <w:noProof/>
      <w:color w:val="800000"/>
    </w:rPr>
  </w:style>
  <w:style w:type="character" w:styleId="Emphasis">
    <w:name w:val="Emphasis"/>
    <w:basedOn w:val="DefaultParagraphFont"/>
    <w:semiHidden/>
    <w:qFormat/>
    <w:rsid w:val="00296E48"/>
    <w:rPr>
      <w:i/>
      <w:iCs/>
    </w:rPr>
  </w:style>
  <w:style w:type="paragraph" w:customStyle="1" w:styleId="forretningsgang1">
    <w:name w:val="forretningsgang1"/>
    <w:semiHidden/>
    <w:rsid w:val="00296E48"/>
    <w:pPr>
      <w:tabs>
        <w:tab w:val="left" w:pos="0"/>
        <w:tab w:val="left" w:pos="567"/>
        <w:tab w:val="decimal" w:pos="8902"/>
      </w:tabs>
      <w:spacing w:line="340" w:lineRule="atLeast"/>
      <w:jc w:val="both"/>
    </w:pPr>
    <w:rPr>
      <w:sz w:val="22"/>
      <w:lang w:eastAsia="en-US"/>
    </w:rPr>
  </w:style>
  <w:style w:type="paragraph" w:customStyle="1" w:styleId="forretningsgang2">
    <w:name w:val="forretningsgang2"/>
    <w:semiHidden/>
    <w:rsid w:val="00296E48"/>
    <w:pPr>
      <w:tabs>
        <w:tab w:val="left" w:pos="0"/>
        <w:tab w:val="left" w:pos="567"/>
        <w:tab w:val="decimal" w:pos="8902"/>
      </w:tabs>
      <w:spacing w:line="340" w:lineRule="atLeast"/>
      <w:jc w:val="both"/>
    </w:pPr>
    <w:rPr>
      <w:sz w:val="22"/>
      <w:lang w:eastAsia="en-US"/>
    </w:rPr>
  </w:style>
  <w:style w:type="paragraph" w:customStyle="1" w:styleId="forretningsgang3">
    <w:name w:val="forretningsgang3"/>
    <w:semiHidden/>
    <w:rsid w:val="00296E48"/>
    <w:pPr>
      <w:tabs>
        <w:tab w:val="left" w:pos="0"/>
        <w:tab w:val="left" w:pos="567"/>
        <w:tab w:val="decimal" w:pos="8902"/>
      </w:tabs>
      <w:spacing w:line="340" w:lineRule="atLeast"/>
      <w:jc w:val="both"/>
    </w:pPr>
    <w:rPr>
      <w:sz w:val="22"/>
      <w:lang w:eastAsia="en-US"/>
    </w:rPr>
  </w:style>
  <w:style w:type="paragraph" w:customStyle="1" w:styleId="forretningsgang4">
    <w:name w:val="forretningsgang4"/>
    <w:semiHidden/>
    <w:rsid w:val="00296E48"/>
    <w:pPr>
      <w:tabs>
        <w:tab w:val="left" w:pos="0"/>
        <w:tab w:val="left" w:pos="567"/>
        <w:tab w:val="decimal" w:pos="8902"/>
      </w:tabs>
      <w:spacing w:line="340" w:lineRule="atLeast"/>
      <w:jc w:val="both"/>
    </w:pPr>
    <w:rPr>
      <w:sz w:val="22"/>
      <w:lang w:eastAsia="en-US"/>
    </w:rPr>
  </w:style>
  <w:style w:type="paragraph" w:customStyle="1" w:styleId="forretningsgang5">
    <w:name w:val="forretningsgang5"/>
    <w:semiHidden/>
    <w:rsid w:val="00296E48"/>
    <w:pPr>
      <w:tabs>
        <w:tab w:val="left" w:pos="0"/>
        <w:tab w:val="left" w:pos="567"/>
        <w:tab w:val="decimal" w:pos="8902"/>
      </w:tabs>
      <w:spacing w:line="340" w:lineRule="atLeast"/>
      <w:jc w:val="both"/>
    </w:pPr>
    <w:rPr>
      <w:sz w:val="22"/>
      <w:lang w:eastAsia="en-US"/>
    </w:rPr>
  </w:style>
  <w:style w:type="paragraph" w:customStyle="1" w:styleId="forretningsgang6">
    <w:name w:val="forretningsgang6"/>
    <w:semiHidden/>
    <w:rsid w:val="00296E48"/>
    <w:pPr>
      <w:tabs>
        <w:tab w:val="left" w:pos="0"/>
        <w:tab w:val="left" w:pos="567"/>
        <w:tab w:val="decimal" w:pos="8902"/>
      </w:tabs>
      <w:spacing w:line="340" w:lineRule="atLeast"/>
      <w:jc w:val="both"/>
    </w:pPr>
    <w:rPr>
      <w:sz w:val="22"/>
      <w:lang w:eastAsia="en-US"/>
    </w:rPr>
  </w:style>
  <w:style w:type="paragraph" w:customStyle="1" w:styleId="Forretningsgang7">
    <w:name w:val="Forretningsgang7"/>
    <w:semiHidden/>
    <w:rsid w:val="00296E48"/>
    <w:pPr>
      <w:tabs>
        <w:tab w:val="left" w:pos="0"/>
        <w:tab w:val="left" w:pos="567"/>
        <w:tab w:val="decimal" w:pos="8902"/>
      </w:tabs>
      <w:spacing w:line="340" w:lineRule="atLeast"/>
      <w:jc w:val="both"/>
    </w:pPr>
    <w:rPr>
      <w:sz w:val="22"/>
      <w:lang w:eastAsia="en-US"/>
    </w:rPr>
  </w:style>
  <w:style w:type="paragraph" w:customStyle="1" w:styleId="Forretningsgang72">
    <w:name w:val="Forretningsgang72"/>
    <w:semiHidden/>
    <w:rsid w:val="00296E48"/>
    <w:pPr>
      <w:tabs>
        <w:tab w:val="left" w:pos="0"/>
        <w:tab w:val="left" w:pos="567"/>
        <w:tab w:val="decimal" w:pos="8902"/>
      </w:tabs>
      <w:spacing w:line="340" w:lineRule="atLeast"/>
      <w:jc w:val="both"/>
    </w:pPr>
    <w:rPr>
      <w:sz w:val="22"/>
      <w:lang w:eastAsia="en-US"/>
    </w:rPr>
  </w:style>
  <w:style w:type="paragraph" w:customStyle="1" w:styleId="kolonne">
    <w:name w:val="kolonne"/>
    <w:semiHidden/>
    <w:rsid w:val="00296E48"/>
    <w:pPr>
      <w:tabs>
        <w:tab w:val="left" w:pos="0"/>
        <w:tab w:val="decimal" w:pos="8902"/>
      </w:tabs>
      <w:spacing w:line="240" w:lineRule="atLeast"/>
    </w:pPr>
    <w:rPr>
      <w:sz w:val="22"/>
      <w:lang w:eastAsia="en-US"/>
    </w:rPr>
  </w:style>
  <w:style w:type="paragraph" w:customStyle="1" w:styleId="hover">
    <w:name w:val="h_over"/>
    <w:basedOn w:val="kolonne"/>
    <w:next w:val="Normal"/>
    <w:semiHidden/>
    <w:rsid w:val="00296E48"/>
    <w:pPr>
      <w:tabs>
        <w:tab w:val="center" w:pos="8301"/>
      </w:tabs>
      <w:spacing w:line="240" w:lineRule="exact"/>
    </w:pPr>
    <w:rPr>
      <w:b/>
    </w:rPr>
  </w:style>
  <w:style w:type="paragraph" w:customStyle="1" w:styleId="htab">
    <w:name w:val="h_tab"/>
    <w:basedOn w:val="kolonne"/>
    <w:semiHidden/>
    <w:rsid w:val="00296E48"/>
    <w:pPr>
      <w:spacing w:line="340" w:lineRule="atLeast"/>
    </w:pPr>
  </w:style>
  <w:style w:type="paragraph" w:customStyle="1" w:styleId="hstreg">
    <w:name w:val="h_streg"/>
    <w:basedOn w:val="htab"/>
    <w:next w:val="htab"/>
    <w:semiHidden/>
    <w:rsid w:val="00296E48"/>
    <w:pPr>
      <w:spacing w:line="40" w:lineRule="exact"/>
    </w:pPr>
    <w:rPr>
      <w:position w:val="6"/>
    </w:rPr>
  </w:style>
  <w:style w:type="paragraph" w:customStyle="1" w:styleId="h3">
    <w:name w:val="h3"/>
    <w:semiHidden/>
    <w:rsid w:val="00296E48"/>
    <w:pPr>
      <w:tabs>
        <w:tab w:val="left" w:pos="0"/>
        <w:tab w:val="center" w:pos="5579"/>
        <w:tab w:val="center" w:pos="7167"/>
        <w:tab w:val="center" w:pos="8754"/>
      </w:tabs>
      <w:spacing w:line="40" w:lineRule="exact"/>
    </w:pPr>
    <w:rPr>
      <w:position w:val="6"/>
      <w:sz w:val="22"/>
      <w:lang w:eastAsia="en-US"/>
    </w:rPr>
  </w:style>
  <w:style w:type="paragraph" w:customStyle="1" w:styleId="hhover">
    <w:name w:val="hh_over"/>
    <w:basedOn w:val="kolonne"/>
    <w:next w:val="Normal"/>
    <w:semiHidden/>
    <w:rsid w:val="00296E48"/>
    <w:pPr>
      <w:tabs>
        <w:tab w:val="center" w:pos="6713"/>
        <w:tab w:val="center" w:pos="8301"/>
      </w:tabs>
    </w:pPr>
    <w:rPr>
      <w:b/>
    </w:rPr>
  </w:style>
  <w:style w:type="paragraph" w:customStyle="1" w:styleId="hhtab">
    <w:name w:val="hh_tab"/>
    <w:basedOn w:val="kolonne"/>
    <w:semiHidden/>
    <w:rsid w:val="00296E48"/>
    <w:pPr>
      <w:tabs>
        <w:tab w:val="decimal" w:pos="7314"/>
      </w:tabs>
      <w:spacing w:line="340" w:lineRule="atLeast"/>
    </w:pPr>
  </w:style>
  <w:style w:type="paragraph" w:customStyle="1" w:styleId="hhstreg">
    <w:name w:val="hh_streg"/>
    <w:basedOn w:val="hhtab"/>
    <w:next w:val="hhtab"/>
    <w:semiHidden/>
    <w:rsid w:val="00296E48"/>
    <w:pPr>
      <w:spacing w:line="40" w:lineRule="exact"/>
    </w:pPr>
    <w:rPr>
      <w:position w:val="6"/>
    </w:rPr>
  </w:style>
  <w:style w:type="paragraph" w:customStyle="1" w:styleId="hhhm">
    <w:name w:val="hhh_m"/>
    <w:basedOn w:val="Normal"/>
    <w:semiHidden/>
    <w:rsid w:val="00296E48"/>
    <w:pPr>
      <w:tabs>
        <w:tab w:val="center" w:pos="7371"/>
        <w:tab w:val="decimal" w:pos="9639"/>
      </w:tabs>
      <w:spacing w:after="120" w:line="240" w:lineRule="atLeast"/>
    </w:pPr>
    <w:rPr>
      <w:b/>
      <w:sz w:val="26"/>
    </w:rPr>
  </w:style>
  <w:style w:type="paragraph" w:customStyle="1" w:styleId="hhhover">
    <w:name w:val="hhh_over"/>
    <w:basedOn w:val="kolonne"/>
    <w:next w:val="Normal"/>
    <w:semiHidden/>
    <w:rsid w:val="00296E48"/>
    <w:pPr>
      <w:tabs>
        <w:tab w:val="center" w:pos="5126"/>
        <w:tab w:val="center" w:pos="6713"/>
        <w:tab w:val="center" w:pos="8301"/>
      </w:tabs>
    </w:pPr>
    <w:rPr>
      <w:b/>
    </w:rPr>
  </w:style>
  <w:style w:type="paragraph" w:customStyle="1" w:styleId="hhhtab">
    <w:name w:val="hhh_tab"/>
    <w:basedOn w:val="kolonne"/>
    <w:semiHidden/>
    <w:rsid w:val="00296E48"/>
    <w:pPr>
      <w:tabs>
        <w:tab w:val="decimal" w:pos="5727"/>
        <w:tab w:val="decimal" w:pos="7314"/>
      </w:tabs>
      <w:spacing w:line="340" w:lineRule="atLeast"/>
    </w:pPr>
  </w:style>
  <w:style w:type="paragraph" w:customStyle="1" w:styleId="hhhstreg">
    <w:name w:val="hhh_streg"/>
    <w:basedOn w:val="hhhtab"/>
    <w:next w:val="hhhtab"/>
    <w:semiHidden/>
    <w:rsid w:val="00296E48"/>
    <w:pPr>
      <w:spacing w:line="40" w:lineRule="exact"/>
    </w:pPr>
    <w:rPr>
      <w:position w:val="6"/>
    </w:rPr>
  </w:style>
  <w:style w:type="paragraph" w:customStyle="1" w:styleId="hhhhk">
    <w:name w:val="hhhh_k"/>
    <w:basedOn w:val="Normal"/>
    <w:semiHidden/>
    <w:rsid w:val="00296E48"/>
    <w:pPr>
      <w:tabs>
        <w:tab w:val="center" w:pos="6663"/>
        <w:tab w:val="decimal" w:pos="9639"/>
      </w:tabs>
      <w:spacing w:after="120" w:line="240" w:lineRule="atLeast"/>
    </w:pPr>
    <w:rPr>
      <w:b/>
      <w:sz w:val="26"/>
    </w:rPr>
  </w:style>
  <w:style w:type="paragraph" w:customStyle="1" w:styleId="hhhhover">
    <w:name w:val="hhhh_over"/>
    <w:basedOn w:val="kolonne"/>
    <w:next w:val="Normal"/>
    <w:semiHidden/>
    <w:rsid w:val="00296E48"/>
    <w:pPr>
      <w:tabs>
        <w:tab w:val="center" w:pos="3538"/>
        <w:tab w:val="center" w:pos="5126"/>
        <w:tab w:val="center" w:pos="6713"/>
        <w:tab w:val="center" w:pos="8301"/>
      </w:tabs>
    </w:pPr>
    <w:rPr>
      <w:b/>
    </w:rPr>
  </w:style>
  <w:style w:type="paragraph" w:customStyle="1" w:styleId="hhhhtab">
    <w:name w:val="hhhh_tab"/>
    <w:basedOn w:val="kolonne"/>
    <w:semiHidden/>
    <w:rsid w:val="00296E48"/>
    <w:pPr>
      <w:tabs>
        <w:tab w:val="decimal" w:pos="4139"/>
        <w:tab w:val="decimal" w:pos="5727"/>
        <w:tab w:val="decimal" w:pos="7314"/>
      </w:tabs>
      <w:spacing w:line="340" w:lineRule="atLeast"/>
    </w:pPr>
  </w:style>
  <w:style w:type="paragraph" w:customStyle="1" w:styleId="hhhhstreg">
    <w:name w:val="hhhh_streg"/>
    <w:basedOn w:val="hhhhtab"/>
    <w:next w:val="hhhhtab"/>
    <w:semiHidden/>
    <w:rsid w:val="00296E48"/>
    <w:pPr>
      <w:spacing w:line="40" w:lineRule="exact"/>
    </w:pPr>
    <w:rPr>
      <w:position w:val="6"/>
    </w:rPr>
  </w:style>
  <w:style w:type="paragraph" w:customStyle="1" w:styleId="hhhhhm">
    <w:name w:val="hhhhh_m"/>
    <w:basedOn w:val="Normal"/>
    <w:semiHidden/>
    <w:rsid w:val="00296E48"/>
    <w:pPr>
      <w:tabs>
        <w:tab w:val="center" w:pos="5851"/>
        <w:tab w:val="decimal" w:pos="9639"/>
      </w:tabs>
      <w:spacing w:after="120" w:line="240" w:lineRule="atLeast"/>
    </w:pPr>
    <w:rPr>
      <w:b/>
      <w:sz w:val="26"/>
    </w:rPr>
  </w:style>
  <w:style w:type="paragraph" w:customStyle="1" w:styleId="hhhhhover">
    <w:name w:val="hhhhh_over"/>
    <w:basedOn w:val="kolonne"/>
    <w:next w:val="Normal"/>
    <w:semiHidden/>
    <w:rsid w:val="00296E48"/>
    <w:pPr>
      <w:tabs>
        <w:tab w:val="center" w:pos="1950"/>
        <w:tab w:val="center" w:pos="3538"/>
        <w:tab w:val="center" w:pos="5126"/>
        <w:tab w:val="center" w:pos="6770"/>
        <w:tab w:val="center" w:pos="8301"/>
      </w:tabs>
    </w:pPr>
    <w:rPr>
      <w:b/>
    </w:rPr>
  </w:style>
  <w:style w:type="paragraph" w:customStyle="1" w:styleId="hhhhhtab">
    <w:name w:val="hhhhh_tab"/>
    <w:basedOn w:val="kolonne"/>
    <w:semiHidden/>
    <w:rsid w:val="00296E48"/>
    <w:pPr>
      <w:tabs>
        <w:tab w:val="decimal" w:pos="2552"/>
        <w:tab w:val="decimal" w:pos="4139"/>
        <w:tab w:val="decimal" w:pos="5676"/>
        <w:tab w:val="decimal" w:pos="7314"/>
      </w:tabs>
      <w:spacing w:line="340" w:lineRule="atLeast"/>
    </w:pPr>
  </w:style>
  <w:style w:type="paragraph" w:customStyle="1" w:styleId="hhhhhstreg">
    <w:name w:val="hhhhh_streg"/>
    <w:basedOn w:val="hhhhhtab"/>
    <w:next w:val="hhhhhtab"/>
    <w:semiHidden/>
    <w:rsid w:val="00296E48"/>
    <w:pPr>
      <w:spacing w:line="40" w:lineRule="exact"/>
    </w:pPr>
    <w:rPr>
      <w:position w:val="6"/>
    </w:rPr>
  </w:style>
  <w:style w:type="paragraph" w:customStyle="1" w:styleId="hhhhhhtab">
    <w:name w:val="hhhhhh_tab"/>
    <w:basedOn w:val="kolonne"/>
    <w:semiHidden/>
    <w:rsid w:val="00296E48"/>
    <w:pPr>
      <w:tabs>
        <w:tab w:val="clear" w:pos="8902"/>
        <w:tab w:val="decimal" w:pos="1701"/>
        <w:tab w:val="decimal" w:pos="3289"/>
        <w:tab w:val="decimal" w:pos="4876"/>
        <w:tab w:val="decimal" w:pos="6464"/>
        <w:tab w:val="decimal" w:pos="8051"/>
        <w:tab w:val="decimal" w:pos="9639"/>
      </w:tabs>
      <w:spacing w:line="340" w:lineRule="atLeast"/>
    </w:pPr>
  </w:style>
  <w:style w:type="paragraph" w:customStyle="1" w:styleId="hhhhhhstreg">
    <w:name w:val="hhhhhh_streg"/>
    <w:basedOn w:val="hhhhhhtab"/>
    <w:next w:val="hhhhhhtab"/>
    <w:semiHidden/>
    <w:rsid w:val="00296E48"/>
    <w:pPr>
      <w:spacing w:line="40" w:lineRule="exact"/>
    </w:pPr>
  </w:style>
  <w:style w:type="paragraph" w:customStyle="1" w:styleId="hhhtover">
    <w:name w:val="hhht_over"/>
    <w:basedOn w:val="kolonne"/>
    <w:next w:val="Normal"/>
    <w:semiHidden/>
    <w:rsid w:val="00296E48"/>
    <w:pPr>
      <w:tabs>
        <w:tab w:val="center" w:pos="3992"/>
        <w:tab w:val="center" w:pos="5579"/>
        <w:tab w:val="center" w:pos="7167"/>
        <w:tab w:val="center" w:pos="8528"/>
      </w:tabs>
    </w:pPr>
    <w:rPr>
      <w:b/>
    </w:rPr>
  </w:style>
  <w:style w:type="paragraph" w:customStyle="1" w:styleId="hhhttab">
    <w:name w:val="hhht_tab"/>
    <w:basedOn w:val="kolonne"/>
    <w:semiHidden/>
    <w:rsid w:val="00296E48"/>
    <w:pPr>
      <w:tabs>
        <w:tab w:val="decimal" w:pos="4593"/>
        <w:tab w:val="decimal" w:pos="6180"/>
        <w:tab w:val="decimal" w:pos="7768"/>
      </w:tabs>
      <w:spacing w:line="340" w:lineRule="atLeast"/>
    </w:pPr>
  </w:style>
  <w:style w:type="paragraph" w:customStyle="1" w:styleId="hhhtstreg">
    <w:name w:val="hhht_streg"/>
    <w:basedOn w:val="hhhttab"/>
    <w:next w:val="hhhttab"/>
    <w:semiHidden/>
    <w:rsid w:val="00296E48"/>
    <w:pPr>
      <w:spacing w:line="40" w:lineRule="exact"/>
    </w:pPr>
    <w:rPr>
      <w:position w:val="6"/>
    </w:rPr>
  </w:style>
  <w:style w:type="paragraph" w:customStyle="1" w:styleId="hhtover">
    <w:name w:val="hht_over"/>
    <w:basedOn w:val="kolonne"/>
    <w:next w:val="Normal"/>
    <w:semiHidden/>
    <w:rsid w:val="00296E48"/>
    <w:pPr>
      <w:tabs>
        <w:tab w:val="center" w:pos="5579"/>
        <w:tab w:val="center" w:pos="7167"/>
        <w:tab w:val="center" w:pos="8528"/>
      </w:tabs>
    </w:pPr>
    <w:rPr>
      <w:b/>
    </w:rPr>
  </w:style>
  <w:style w:type="paragraph" w:customStyle="1" w:styleId="hhttab">
    <w:name w:val="hht_tab"/>
    <w:basedOn w:val="kolonne"/>
    <w:semiHidden/>
    <w:rsid w:val="00296E48"/>
    <w:pPr>
      <w:tabs>
        <w:tab w:val="decimal" w:pos="6180"/>
        <w:tab w:val="decimal" w:pos="7768"/>
      </w:tabs>
      <w:spacing w:line="340" w:lineRule="atLeast"/>
    </w:pPr>
  </w:style>
  <w:style w:type="paragraph" w:customStyle="1" w:styleId="hhtstreg">
    <w:name w:val="hht_streg"/>
    <w:basedOn w:val="hhttab"/>
    <w:next w:val="hhttab"/>
    <w:semiHidden/>
    <w:rsid w:val="00296E48"/>
    <w:pPr>
      <w:spacing w:line="40" w:lineRule="exact"/>
    </w:pPr>
    <w:rPr>
      <w:position w:val="6"/>
    </w:rPr>
  </w:style>
  <w:style w:type="paragraph" w:customStyle="1" w:styleId="hhxhhmk">
    <w:name w:val="hhxhh_mk"/>
    <w:basedOn w:val="Normal"/>
    <w:next w:val="Normal"/>
    <w:semiHidden/>
    <w:rsid w:val="00296E48"/>
    <w:pPr>
      <w:tabs>
        <w:tab w:val="center" w:pos="1525"/>
        <w:tab w:val="center" w:pos="8244"/>
        <w:tab w:val="decimal" w:pos="9639"/>
      </w:tabs>
      <w:spacing w:after="120" w:line="240" w:lineRule="atLeast"/>
    </w:pPr>
    <w:rPr>
      <w:b/>
    </w:rPr>
  </w:style>
  <w:style w:type="paragraph" w:customStyle="1" w:styleId="hhxhmk">
    <w:name w:val="hhxh_mk"/>
    <w:basedOn w:val="hhxhhmk"/>
    <w:semiHidden/>
    <w:rsid w:val="00296E48"/>
    <w:pPr>
      <w:tabs>
        <w:tab w:val="clear" w:pos="8244"/>
        <w:tab w:val="center" w:pos="9072"/>
      </w:tabs>
    </w:pPr>
    <w:rPr>
      <w:sz w:val="26"/>
    </w:rPr>
  </w:style>
  <w:style w:type="paragraph" w:customStyle="1" w:styleId="hhxhhover">
    <w:name w:val="hhxhh_over"/>
    <w:basedOn w:val="hhover"/>
    <w:next w:val="Normal"/>
    <w:semiHidden/>
    <w:rsid w:val="00296E48"/>
    <w:pPr>
      <w:tabs>
        <w:tab w:val="center" w:pos="731"/>
        <w:tab w:val="center" w:pos="2319"/>
      </w:tabs>
    </w:pPr>
  </w:style>
  <w:style w:type="paragraph" w:customStyle="1" w:styleId="hhxhhtab">
    <w:name w:val="hhxhh_tab"/>
    <w:basedOn w:val="hhtab"/>
    <w:semiHidden/>
    <w:rsid w:val="00296E48"/>
    <w:pPr>
      <w:tabs>
        <w:tab w:val="decimal" w:pos="1332"/>
        <w:tab w:val="decimal" w:pos="2920"/>
        <w:tab w:val="left" w:pos="3260"/>
      </w:tabs>
    </w:pPr>
  </w:style>
  <w:style w:type="paragraph" w:customStyle="1" w:styleId="hhxhhstreg">
    <w:name w:val="hhxhh_streg"/>
    <w:basedOn w:val="hhxhhtab"/>
    <w:next w:val="hhxhhtab"/>
    <w:semiHidden/>
    <w:rsid w:val="00296E48"/>
    <w:pPr>
      <w:spacing w:line="40" w:lineRule="exact"/>
    </w:pPr>
    <w:rPr>
      <w:position w:val="6"/>
    </w:rPr>
  </w:style>
  <w:style w:type="paragraph" w:customStyle="1" w:styleId="HRaster">
    <w:name w:val="HRaster"/>
    <w:semiHidden/>
    <w:rsid w:val="00296E48"/>
    <w:pPr>
      <w:tabs>
        <w:tab w:val="left" w:pos="0"/>
        <w:tab w:val="left" w:pos="567"/>
        <w:tab w:val="decimal" w:pos="9356"/>
      </w:tabs>
      <w:spacing w:line="340" w:lineRule="atLeast"/>
      <w:jc w:val="both"/>
    </w:pPr>
    <w:rPr>
      <w:sz w:val="22"/>
      <w:lang w:eastAsia="en-US"/>
    </w:rPr>
  </w:style>
  <w:style w:type="paragraph" w:customStyle="1" w:styleId="htover">
    <w:name w:val="ht_over"/>
    <w:basedOn w:val="kolonne"/>
    <w:next w:val="Normal"/>
    <w:semiHidden/>
    <w:rsid w:val="00296E48"/>
    <w:pPr>
      <w:tabs>
        <w:tab w:val="center" w:pos="7167"/>
        <w:tab w:val="center" w:pos="8528"/>
      </w:tabs>
    </w:pPr>
    <w:rPr>
      <w:b/>
    </w:rPr>
  </w:style>
  <w:style w:type="paragraph" w:customStyle="1" w:styleId="httab">
    <w:name w:val="ht_tab"/>
    <w:basedOn w:val="kolonne"/>
    <w:semiHidden/>
    <w:rsid w:val="00296E48"/>
    <w:pPr>
      <w:tabs>
        <w:tab w:val="decimal" w:pos="7768"/>
      </w:tabs>
      <w:spacing w:line="340" w:lineRule="atLeast"/>
    </w:pPr>
  </w:style>
  <w:style w:type="paragraph" w:customStyle="1" w:styleId="htstreg">
    <w:name w:val="ht_streg"/>
    <w:basedOn w:val="httab"/>
    <w:next w:val="httab"/>
    <w:semiHidden/>
    <w:rsid w:val="00296E48"/>
    <w:pPr>
      <w:spacing w:line="40" w:lineRule="exact"/>
    </w:pPr>
    <w:rPr>
      <w:position w:val="6"/>
    </w:rPr>
  </w:style>
  <w:style w:type="paragraph" w:customStyle="1" w:styleId="hthtab">
    <w:name w:val="hth_tab"/>
    <w:basedOn w:val="kolonne"/>
    <w:semiHidden/>
    <w:rsid w:val="00296E48"/>
    <w:pPr>
      <w:tabs>
        <w:tab w:val="clear" w:pos="8902"/>
        <w:tab w:val="decimal" w:pos="6917"/>
        <w:tab w:val="decimal" w:pos="8051"/>
        <w:tab w:val="decimal" w:pos="9639"/>
      </w:tabs>
      <w:spacing w:line="340" w:lineRule="atLeast"/>
    </w:pPr>
  </w:style>
  <w:style w:type="paragraph" w:customStyle="1" w:styleId="hthhtab">
    <w:name w:val="hthh_tab"/>
    <w:basedOn w:val="kolonne"/>
    <w:semiHidden/>
    <w:rsid w:val="00296E48"/>
    <w:pPr>
      <w:tabs>
        <w:tab w:val="clear" w:pos="8902"/>
        <w:tab w:val="decimal" w:pos="5330"/>
        <w:tab w:val="decimal" w:pos="6464"/>
        <w:tab w:val="decimal" w:pos="8051"/>
        <w:tab w:val="decimal" w:pos="9639"/>
      </w:tabs>
      <w:spacing w:line="340" w:lineRule="atLeast"/>
    </w:pPr>
  </w:style>
  <w:style w:type="paragraph" w:customStyle="1" w:styleId="hthtover">
    <w:name w:val="htht_over"/>
    <w:basedOn w:val="kolonne"/>
    <w:next w:val="Normal"/>
    <w:semiHidden/>
    <w:rsid w:val="00296E48"/>
    <w:pPr>
      <w:tabs>
        <w:tab w:val="center" w:pos="4445"/>
        <w:tab w:val="center" w:pos="5806"/>
        <w:tab w:val="center" w:pos="7167"/>
        <w:tab w:val="center" w:pos="8528"/>
      </w:tabs>
    </w:pPr>
    <w:rPr>
      <w:b/>
    </w:rPr>
  </w:style>
  <w:style w:type="paragraph" w:customStyle="1" w:styleId="hthttab">
    <w:name w:val="htht_tab"/>
    <w:basedOn w:val="kolonne"/>
    <w:semiHidden/>
    <w:rsid w:val="00296E48"/>
    <w:pPr>
      <w:tabs>
        <w:tab w:val="decimal" w:pos="5046"/>
        <w:tab w:val="decimal" w:pos="6180"/>
        <w:tab w:val="decimal" w:pos="7768"/>
      </w:tabs>
      <w:spacing w:line="340" w:lineRule="atLeast"/>
    </w:pPr>
  </w:style>
  <w:style w:type="paragraph" w:customStyle="1" w:styleId="hthtstreg">
    <w:name w:val="htht_streg"/>
    <w:basedOn w:val="hthttab"/>
    <w:next w:val="hthttab"/>
    <w:semiHidden/>
    <w:rsid w:val="00296E48"/>
    <w:pPr>
      <w:spacing w:line="40" w:lineRule="exact"/>
    </w:pPr>
    <w:rPr>
      <w:position w:val="6"/>
    </w:rPr>
  </w:style>
  <w:style w:type="paragraph" w:customStyle="1" w:styleId="httover">
    <w:name w:val="htt_over"/>
    <w:basedOn w:val="kolonne"/>
    <w:next w:val="Normal"/>
    <w:semiHidden/>
    <w:rsid w:val="00296E48"/>
    <w:pPr>
      <w:tabs>
        <w:tab w:val="center" w:pos="6033"/>
        <w:tab w:val="center" w:pos="7394"/>
        <w:tab w:val="center" w:pos="8528"/>
      </w:tabs>
    </w:pPr>
    <w:rPr>
      <w:b/>
    </w:rPr>
  </w:style>
  <w:style w:type="paragraph" w:customStyle="1" w:styleId="htttab">
    <w:name w:val="htt_tab"/>
    <w:basedOn w:val="kolonne"/>
    <w:semiHidden/>
    <w:rsid w:val="00296E48"/>
    <w:pPr>
      <w:tabs>
        <w:tab w:val="decimal" w:pos="6634"/>
        <w:tab w:val="decimal" w:pos="7768"/>
      </w:tabs>
      <w:spacing w:line="340" w:lineRule="atLeast"/>
    </w:pPr>
  </w:style>
  <w:style w:type="paragraph" w:customStyle="1" w:styleId="httstreg">
    <w:name w:val="htt_streg"/>
    <w:basedOn w:val="htttab"/>
    <w:next w:val="htttab"/>
    <w:semiHidden/>
    <w:rsid w:val="00296E48"/>
    <w:pPr>
      <w:spacing w:line="40" w:lineRule="exact"/>
    </w:pPr>
    <w:rPr>
      <w:position w:val="6"/>
    </w:rPr>
  </w:style>
  <w:style w:type="paragraph" w:customStyle="1" w:styleId="Kasse">
    <w:name w:val="Kasse"/>
    <w:basedOn w:val="Normal"/>
    <w:semiHidden/>
    <w:rsid w:val="00296E48"/>
    <w:pPr>
      <w:jc w:val="center"/>
    </w:pPr>
    <w:rPr>
      <w:b/>
      <w:sz w:val="14"/>
    </w:rPr>
  </w:style>
  <w:style w:type="paragraph" w:customStyle="1" w:styleId="KoncernStartCM">
    <w:name w:val="KoncernStartCM"/>
    <w:semiHidden/>
    <w:rsid w:val="00296E48"/>
    <w:pPr>
      <w:tabs>
        <w:tab w:val="left" w:pos="0"/>
        <w:tab w:val="left" w:pos="567"/>
        <w:tab w:val="decimal" w:pos="9639"/>
      </w:tabs>
      <w:spacing w:line="340" w:lineRule="atLeast"/>
      <w:jc w:val="both"/>
    </w:pPr>
    <w:rPr>
      <w:sz w:val="22"/>
      <w:lang w:eastAsia="en-US"/>
    </w:rPr>
  </w:style>
  <w:style w:type="paragraph" w:customStyle="1" w:styleId="KoncernStartCM21">
    <w:name w:val="KoncernStartCM21"/>
    <w:semiHidden/>
    <w:rsid w:val="00296E48"/>
    <w:pPr>
      <w:tabs>
        <w:tab w:val="left" w:pos="0"/>
        <w:tab w:val="left" w:pos="567"/>
        <w:tab w:val="decimal" w:pos="9639"/>
      </w:tabs>
      <w:spacing w:line="340" w:lineRule="atLeast"/>
      <w:jc w:val="both"/>
    </w:pPr>
    <w:rPr>
      <w:sz w:val="22"/>
      <w:lang w:eastAsia="en-US"/>
    </w:rPr>
  </w:style>
  <w:style w:type="paragraph" w:customStyle="1" w:styleId="lederk">
    <w:name w:val="lederk"/>
    <w:semiHidden/>
    <w:rsid w:val="00296E48"/>
    <w:pPr>
      <w:widowControl w:val="0"/>
      <w:spacing w:before="240"/>
    </w:pPr>
    <w:rPr>
      <w:sz w:val="24"/>
      <w:lang w:val="en-US" w:eastAsia="en-US"/>
    </w:rPr>
  </w:style>
  <w:style w:type="paragraph" w:customStyle="1" w:styleId="lederkAddIn5DE0">
    <w:name w:val="lederkAddIn5DE0"/>
    <w:semiHidden/>
    <w:rsid w:val="00296E48"/>
    <w:rPr>
      <w:noProof/>
      <w:sz w:val="3276"/>
      <w:lang w:val="en-GB" w:eastAsia="en-US"/>
    </w:rPr>
  </w:style>
  <w:style w:type="paragraph" w:customStyle="1" w:styleId="lederkAddIn5DK0">
    <w:name w:val="lederkAddIn5DK0"/>
    <w:semiHidden/>
    <w:rsid w:val="00296E48"/>
    <w:rPr>
      <w:noProof/>
      <w:sz w:val="3276"/>
      <w:lang w:val="en-GB" w:eastAsia="en-US"/>
    </w:rPr>
  </w:style>
  <w:style w:type="paragraph" w:customStyle="1" w:styleId="lederkAddIn5DK1">
    <w:name w:val="lederkAddIn5DK1"/>
    <w:semiHidden/>
    <w:rsid w:val="00296E48"/>
    <w:pPr>
      <w:tabs>
        <w:tab w:val="left" w:pos="0"/>
        <w:tab w:val="left" w:pos="567"/>
        <w:tab w:val="decimal" w:pos="8902"/>
      </w:tabs>
      <w:spacing w:line="340" w:lineRule="atLeast"/>
      <w:jc w:val="both"/>
    </w:pPr>
    <w:rPr>
      <w:sz w:val="22"/>
      <w:lang w:eastAsia="en-US"/>
    </w:rPr>
  </w:style>
  <w:style w:type="paragraph" w:customStyle="1" w:styleId="lederkAddIn5DK2">
    <w:name w:val="lederkAddIn5DK2"/>
    <w:semiHidden/>
    <w:rsid w:val="00296E48"/>
    <w:pPr>
      <w:tabs>
        <w:tab w:val="left" w:pos="0"/>
        <w:tab w:val="left" w:pos="567"/>
        <w:tab w:val="decimal" w:pos="8902"/>
      </w:tabs>
      <w:spacing w:line="340" w:lineRule="atLeast"/>
      <w:jc w:val="both"/>
    </w:pPr>
    <w:rPr>
      <w:sz w:val="22"/>
      <w:lang w:eastAsia="en-US"/>
    </w:rPr>
  </w:style>
  <w:style w:type="paragraph" w:customStyle="1" w:styleId="lederkAddIn5UK0">
    <w:name w:val="lederkAddIn5UK0"/>
    <w:semiHidden/>
    <w:rsid w:val="00296E48"/>
    <w:rPr>
      <w:noProof/>
      <w:sz w:val="3276"/>
      <w:lang w:val="en-GB" w:eastAsia="en-US"/>
    </w:rPr>
  </w:style>
  <w:style w:type="paragraph" w:customStyle="1" w:styleId="lederkAddIn5UK02">
    <w:name w:val="lederkAddIn5UK02"/>
    <w:semiHidden/>
    <w:rsid w:val="00296E48"/>
    <w:rPr>
      <w:noProof/>
      <w:sz w:val="3276"/>
      <w:lang w:val="en-GB" w:eastAsia="en-US"/>
    </w:rPr>
  </w:style>
  <w:style w:type="paragraph" w:customStyle="1" w:styleId="nhover">
    <w:name w:val="nh_over"/>
    <w:basedOn w:val="hover"/>
    <w:next w:val="Normal"/>
    <w:semiHidden/>
    <w:rsid w:val="00296E48"/>
    <w:pPr>
      <w:tabs>
        <w:tab w:val="decimal" w:pos="8051"/>
      </w:tabs>
    </w:pPr>
  </w:style>
  <w:style w:type="paragraph" w:customStyle="1" w:styleId="nhstreg">
    <w:name w:val="nh_streg"/>
    <w:basedOn w:val="hstreg"/>
    <w:semiHidden/>
    <w:rsid w:val="00296E48"/>
    <w:pPr>
      <w:tabs>
        <w:tab w:val="decimal" w:pos="8051"/>
      </w:tabs>
    </w:pPr>
  </w:style>
  <w:style w:type="paragraph" w:customStyle="1" w:styleId="nhtab">
    <w:name w:val="nh_tab"/>
    <w:basedOn w:val="htab"/>
    <w:semiHidden/>
    <w:rsid w:val="00296E48"/>
    <w:pPr>
      <w:tabs>
        <w:tab w:val="right" w:pos="8051"/>
      </w:tabs>
    </w:pPr>
  </w:style>
  <w:style w:type="paragraph" w:customStyle="1" w:styleId="nhhover">
    <w:name w:val="nhh_over"/>
    <w:basedOn w:val="hhover"/>
    <w:next w:val="Normal"/>
    <w:semiHidden/>
    <w:rsid w:val="00296E48"/>
    <w:pPr>
      <w:tabs>
        <w:tab w:val="decimal" w:pos="6464"/>
      </w:tabs>
    </w:pPr>
  </w:style>
  <w:style w:type="paragraph" w:customStyle="1" w:styleId="nhhstreg">
    <w:name w:val="nhh_streg"/>
    <w:basedOn w:val="hhstreg"/>
    <w:next w:val="Normal"/>
    <w:semiHidden/>
    <w:rsid w:val="00296E48"/>
    <w:pPr>
      <w:tabs>
        <w:tab w:val="decimal" w:pos="6464"/>
      </w:tabs>
    </w:pPr>
  </w:style>
  <w:style w:type="paragraph" w:customStyle="1" w:styleId="nhhtab">
    <w:name w:val="nhh_tab"/>
    <w:basedOn w:val="hhtab"/>
    <w:semiHidden/>
    <w:rsid w:val="00296E48"/>
    <w:pPr>
      <w:tabs>
        <w:tab w:val="right" w:pos="6464"/>
      </w:tabs>
    </w:pPr>
  </w:style>
  <w:style w:type="paragraph" w:customStyle="1" w:styleId="nhhhover">
    <w:name w:val="nhhh_over"/>
    <w:basedOn w:val="hhhover"/>
    <w:next w:val="Normal"/>
    <w:semiHidden/>
    <w:rsid w:val="00296E48"/>
    <w:pPr>
      <w:tabs>
        <w:tab w:val="decimal" w:pos="4876"/>
      </w:tabs>
    </w:pPr>
  </w:style>
  <w:style w:type="paragraph" w:customStyle="1" w:styleId="nhhhstreg">
    <w:name w:val="nhhh_streg"/>
    <w:basedOn w:val="hhhstreg"/>
    <w:next w:val="Normal"/>
    <w:semiHidden/>
    <w:rsid w:val="00296E48"/>
    <w:pPr>
      <w:tabs>
        <w:tab w:val="decimal" w:pos="4876"/>
      </w:tabs>
    </w:pPr>
  </w:style>
  <w:style w:type="paragraph" w:customStyle="1" w:styleId="nhhhtab">
    <w:name w:val="nhhh_tab"/>
    <w:basedOn w:val="hhhtab"/>
    <w:semiHidden/>
    <w:rsid w:val="00296E48"/>
    <w:pPr>
      <w:tabs>
        <w:tab w:val="right" w:pos="4876"/>
      </w:tabs>
    </w:pPr>
  </w:style>
  <w:style w:type="paragraph" w:customStyle="1" w:styleId="nhhhhover">
    <w:name w:val="nhhhh_over"/>
    <w:basedOn w:val="hhhhover"/>
    <w:next w:val="Normal"/>
    <w:semiHidden/>
    <w:rsid w:val="00296E48"/>
    <w:pPr>
      <w:tabs>
        <w:tab w:val="decimal" w:pos="3289"/>
      </w:tabs>
    </w:pPr>
  </w:style>
  <w:style w:type="paragraph" w:customStyle="1" w:styleId="nhhhhstreg">
    <w:name w:val="nhhhh_streg"/>
    <w:basedOn w:val="hhhhstreg"/>
    <w:next w:val="Normal"/>
    <w:semiHidden/>
    <w:rsid w:val="00296E48"/>
    <w:pPr>
      <w:tabs>
        <w:tab w:val="decimal" w:pos="3289"/>
      </w:tabs>
    </w:pPr>
  </w:style>
  <w:style w:type="paragraph" w:customStyle="1" w:styleId="nhhhhtab">
    <w:name w:val="nhhhh_tab"/>
    <w:basedOn w:val="hhhhtab"/>
    <w:semiHidden/>
    <w:rsid w:val="00296E48"/>
    <w:pPr>
      <w:tabs>
        <w:tab w:val="right" w:pos="3289"/>
      </w:tabs>
    </w:pPr>
  </w:style>
  <w:style w:type="paragraph" w:customStyle="1" w:styleId="nhhhtover">
    <w:name w:val="nhhht_over"/>
    <w:basedOn w:val="hhhtover"/>
    <w:next w:val="Normal"/>
    <w:semiHidden/>
    <w:rsid w:val="00296E48"/>
    <w:pPr>
      <w:tabs>
        <w:tab w:val="decimal" w:pos="3742"/>
      </w:tabs>
    </w:pPr>
  </w:style>
  <w:style w:type="paragraph" w:customStyle="1" w:styleId="nhhhtstreg">
    <w:name w:val="nhhht_streg"/>
    <w:basedOn w:val="hhhtstreg"/>
    <w:next w:val="Normal"/>
    <w:semiHidden/>
    <w:rsid w:val="00296E48"/>
    <w:pPr>
      <w:tabs>
        <w:tab w:val="decimal" w:pos="3742"/>
      </w:tabs>
    </w:pPr>
  </w:style>
  <w:style w:type="paragraph" w:customStyle="1" w:styleId="nhhhttab">
    <w:name w:val="nhhht_tab"/>
    <w:basedOn w:val="hhhttab"/>
    <w:semiHidden/>
    <w:rsid w:val="00296E48"/>
    <w:pPr>
      <w:tabs>
        <w:tab w:val="right" w:pos="3742"/>
      </w:tabs>
    </w:pPr>
  </w:style>
  <w:style w:type="paragraph" w:customStyle="1" w:styleId="nhhtover">
    <w:name w:val="nhht_over"/>
    <w:basedOn w:val="hhtover"/>
    <w:next w:val="Normal"/>
    <w:semiHidden/>
    <w:rsid w:val="00296E48"/>
    <w:pPr>
      <w:tabs>
        <w:tab w:val="decimal" w:pos="5330"/>
      </w:tabs>
    </w:pPr>
  </w:style>
  <w:style w:type="paragraph" w:customStyle="1" w:styleId="nhhtstreg">
    <w:name w:val="nhht_streg"/>
    <w:basedOn w:val="hhtstreg"/>
    <w:next w:val="Normal"/>
    <w:semiHidden/>
    <w:rsid w:val="00296E48"/>
    <w:pPr>
      <w:tabs>
        <w:tab w:val="decimal" w:pos="5330"/>
      </w:tabs>
    </w:pPr>
  </w:style>
  <w:style w:type="paragraph" w:customStyle="1" w:styleId="nhhttab">
    <w:name w:val="nhht_tab"/>
    <w:basedOn w:val="hhttab"/>
    <w:semiHidden/>
    <w:rsid w:val="00296E48"/>
    <w:pPr>
      <w:tabs>
        <w:tab w:val="right" w:pos="5330"/>
      </w:tabs>
    </w:pPr>
  </w:style>
  <w:style w:type="paragraph" w:customStyle="1" w:styleId="nhhxhhover">
    <w:name w:val="nhhxhh_over"/>
    <w:basedOn w:val="hhxhhover"/>
    <w:next w:val="Normal"/>
    <w:semiHidden/>
    <w:rsid w:val="00296E48"/>
    <w:pPr>
      <w:tabs>
        <w:tab w:val="decimal" w:pos="6464"/>
      </w:tabs>
    </w:pPr>
  </w:style>
  <w:style w:type="paragraph" w:customStyle="1" w:styleId="nhhxhhstreg">
    <w:name w:val="nhhxhh_streg"/>
    <w:basedOn w:val="hhxhhstreg"/>
    <w:next w:val="Normal"/>
    <w:semiHidden/>
    <w:rsid w:val="00296E48"/>
    <w:pPr>
      <w:tabs>
        <w:tab w:val="right" w:pos="6464"/>
      </w:tabs>
    </w:pPr>
  </w:style>
  <w:style w:type="paragraph" w:customStyle="1" w:styleId="nhhxhhtab">
    <w:name w:val="nhhxhh_tab"/>
    <w:basedOn w:val="hhxhhtab"/>
    <w:semiHidden/>
    <w:rsid w:val="00296E48"/>
    <w:pPr>
      <w:tabs>
        <w:tab w:val="right" w:pos="6464"/>
      </w:tabs>
    </w:pPr>
  </w:style>
  <w:style w:type="paragraph" w:customStyle="1" w:styleId="nhtover">
    <w:name w:val="nht_over"/>
    <w:basedOn w:val="htover"/>
    <w:next w:val="Normal"/>
    <w:semiHidden/>
    <w:rsid w:val="00296E48"/>
    <w:pPr>
      <w:tabs>
        <w:tab w:val="decimal" w:pos="6917"/>
      </w:tabs>
    </w:pPr>
  </w:style>
  <w:style w:type="paragraph" w:customStyle="1" w:styleId="nhtstreg">
    <w:name w:val="nht_streg"/>
    <w:basedOn w:val="htstreg"/>
    <w:next w:val="Normal"/>
    <w:semiHidden/>
    <w:rsid w:val="00296E48"/>
    <w:pPr>
      <w:tabs>
        <w:tab w:val="decimal" w:pos="6917"/>
      </w:tabs>
    </w:pPr>
  </w:style>
  <w:style w:type="paragraph" w:customStyle="1" w:styleId="nhttab">
    <w:name w:val="nht_tab"/>
    <w:basedOn w:val="httab"/>
    <w:semiHidden/>
    <w:rsid w:val="00296E48"/>
    <w:pPr>
      <w:tabs>
        <w:tab w:val="right" w:pos="6917"/>
      </w:tabs>
    </w:pPr>
  </w:style>
  <w:style w:type="paragraph" w:customStyle="1" w:styleId="nhthtover">
    <w:name w:val="nhtht_over"/>
    <w:basedOn w:val="hthtover"/>
    <w:next w:val="Normal"/>
    <w:semiHidden/>
    <w:rsid w:val="00296E48"/>
    <w:pPr>
      <w:tabs>
        <w:tab w:val="decimal" w:pos="4196"/>
      </w:tabs>
    </w:pPr>
  </w:style>
  <w:style w:type="paragraph" w:customStyle="1" w:styleId="nhthtstreg">
    <w:name w:val="nhtht_streg"/>
    <w:basedOn w:val="hthtstreg"/>
    <w:next w:val="Normal"/>
    <w:semiHidden/>
    <w:rsid w:val="00296E48"/>
    <w:pPr>
      <w:tabs>
        <w:tab w:val="decimal" w:pos="4196"/>
      </w:tabs>
    </w:pPr>
  </w:style>
  <w:style w:type="paragraph" w:customStyle="1" w:styleId="nhthttab">
    <w:name w:val="nhtht_tab"/>
    <w:basedOn w:val="hthttab"/>
    <w:semiHidden/>
    <w:rsid w:val="00296E48"/>
    <w:pPr>
      <w:tabs>
        <w:tab w:val="right" w:pos="4196"/>
      </w:tabs>
    </w:pPr>
  </w:style>
  <w:style w:type="paragraph" w:customStyle="1" w:styleId="nhttover">
    <w:name w:val="nhtt_over"/>
    <w:basedOn w:val="httover"/>
    <w:next w:val="Normal"/>
    <w:semiHidden/>
    <w:rsid w:val="00296E48"/>
    <w:pPr>
      <w:tabs>
        <w:tab w:val="decimal" w:pos="5783"/>
      </w:tabs>
    </w:pPr>
  </w:style>
  <w:style w:type="paragraph" w:customStyle="1" w:styleId="nhttstreg">
    <w:name w:val="nhtt_streg"/>
    <w:basedOn w:val="httstreg"/>
    <w:next w:val="Normal"/>
    <w:semiHidden/>
    <w:rsid w:val="00296E48"/>
    <w:pPr>
      <w:tabs>
        <w:tab w:val="decimal" w:pos="5783"/>
      </w:tabs>
    </w:pPr>
  </w:style>
  <w:style w:type="paragraph" w:customStyle="1" w:styleId="nhtttab">
    <w:name w:val="nhtt_tab"/>
    <w:basedOn w:val="htttab"/>
    <w:semiHidden/>
    <w:rsid w:val="00296E48"/>
    <w:pPr>
      <w:tabs>
        <w:tab w:val="right" w:pos="5783"/>
      </w:tabs>
    </w:pPr>
  </w:style>
  <w:style w:type="paragraph" w:customStyle="1" w:styleId="tover">
    <w:name w:val="t_over"/>
    <w:basedOn w:val="kolonne"/>
    <w:next w:val="Normal"/>
    <w:semiHidden/>
    <w:rsid w:val="00296E48"/>
    <w:pPr>
      <w:tabs>
        <w:tab w:val="center" w:pos="8528"/>
      </w:tabs>
    </w:pPr>
    <w:rPr>
      <w:b/>
    </w:rPr>
  </w:style>
  <w:style w:type="paragraph" w:customStyle="1" w:styleId="ntover">
    <w:name w:val="nt_over"/>
    <w:basedOn w:val="tover"/>
    <w:next w:val="Normal"/>
    <w:semiHidden/>
    <w:rsid w:val="00296E48"/>
    <w:pPr>
      <w:tabs>
        <w:tab w:val="clear" w:pos="8528"/>
        <w:tab w:val="decimal" w:pos="8505"/>
      </w:tabs>
    </w:pPr>
  </w:style>
  <w:style w:type="paragraph" w:customStyle="1" w:styleId="ttab">
    <w:name w:val="t_tab"/>
    <w:basedOn w:val="kolonne"/>
    <w:semiHidden/>
    <w:rsid w:val="00296E48"/>
    <w:pPr>
      <w:spacing w:line="340" w:lineRule="atLeast"/>
    </w:pPr>
  </w:style>
  <w:style w:type="paragraph" w:customStyle="1" w:styleId="tstreg">
    <w:name w:val="t_streg"/>
    <w:basedOn w:val="ttab"/>
    <w:next w:val="ttab"/>
    <w:semiHidden/>
    <w:rsid w:val="00296E48"/>
    <w:pPr>
      <w:spacing w:line="40" w:lineRule="exact"/>
    </w:pPr>
    <w:rPr>
      <w:position w:val="6"/>
    </w:rPr>
  </w:style>
  <w:style w:type="paragraph" w:customStyle="1" w:styleId="ntstreg">
    <w:name w:val="nt_streg"/>
    <w:basedOn w:val="tstreg"/>
    <w:next w:val="Normal"/>
    <w:semiHidden/>
    <w:rsid w:val="00296E48"/>
    <w:pPr>
      <w:tabs>
        <w:tab w:val="decimal" w:pos="8505"/>
      </w:tabs>
    </w:pPr>
  </w:style>
  <w:style w:type="paragraph" w:customStyle="1" w:styleId="nttab">
    <w:name w:val="nt_tab"/>
    <w:basedOn w:val="ttab"/>
    <w:semiHidden/>
    <w:rsid w:val="00296E48"/>
    <w:pPr>
      <w:tabs>
        <w:tab w:val="right" w:pos="8505"/>
      </w:tabs>
    </w:pPr>
  </w:style>
  <w:style w:type="paragraph" w:customStyle="1" w:styleId="thxhtover">
    <w:name w:val="thxht_over"/>
    <w:basedOn w:val="htover"/>
    <w:next w:val="Normal"/>
    <w:semiHidden/>
    <w:rsid w:val="00296E48"/>
    <w:pPr>
      <w:tabs>
        <w:tab w:val="center" w:pos="505"/>
        <w:tab w:val="center" w:pos="1865"/>
      </w:tabs>
    </w:pPr>
  </w:style>
  <w:style w:type="paragraph" w:customStyle="1" w:styleId="nthxhtover">
    <w:name w:val="nthxht_over"/>
    <w:basedOn w:val="thxhtover"/>
    <w:next w:val="Normal"/>
    <w:semiHidden/>
    <w:rsid w:val="00296E48"/>
    <w:pPr>
      <w:tabs>
        <w:tab w:val="decimal" w:pos="6917"/>
      </w:tabs>
    </w:pPr>
  </w:style>
  <w:style w:type="paragraph" w:customStyle="1" w:styleId="thxhttab">
    <w:name w:val="thxht_tab"/>
    <w:basedOn w:val="httab"/>
    <w:semiHidden/>
    <w:rsid w:val="00296E48"/>
    <w:pPr>
      <w:tabs>
        <w:tab w:val="decimal" w:pos="879"/>
        <w:tab w:val="decimal" w:pos="2466"/>
        <w:tab w:val="left" w:pos="2807"/>
      </w:tabs>
    </w:pPr>
  </w:style>
  <w:style w:type="paragraph" w:customStyle="1" w:styleId="thxhtstreg">
    <w:name w:val="thxht_streg"/>
    <w:basedOn w:val="thxhttab"/>
    <w:next w:val="thxhttab"/>
    <w:semiHidden/>
    <w:rsid w:val="00296E48"/>
    <w:pPr>
      <w:spacing w:line="40" w:lineRule="exact"/>
    </w:pPr>
    <w:rPr>
      <w:position w:val="6"/>
    </w:rPr>
  </w:style>
  <w:style w:type="paragraph" w:customStyle="1" w:styleId="nthxhtstreg">
    <w:name w:val="nthxht_streg"/>
    <w:basedOn w:val="thxhtstreg"/>
    <w:next w:val="Normal"/>
    <w:semiHidden/>
    <w:rsid w:val="00296E48"/>
    <w:pPr>
      <w:tabs>
        <w:tab w:val="right" w:pos="6917"/>
      </w:tabs>
    </w:pPr>
  </w:style>
  <w:style w:type="paragraph" w:customStyle="1" w:styleId="nthxhttab">
    <w:name w:val="nthxht_tab"/>
    <w:basedOn w:val="thxhttab"/>
    <w:semiHidden/>
    <w:rsid w:val="00296E48"/>
    <w:pPr>
      <w:tabs>
        <w:tab w:val="right" w:pos="6917"/>
      </w:tabs>
    </w:pPr>
  </w:style>
  <w:style w:type="paragraph" w:customStyle="1" w:styleId="ttover">
    <w:name w:val="tt_over"/>
    <w:basedOn w:val="kolonne"/>
    <w:next w:val="Normal"/>
    <w:semiHidden/>
    <w:rsid w:val="00296E48"/>
    <w:pPr>
      <w:tabs>
        <w:tab w:val="center" w:pos="7394"/>
        <w:tab w:val="center" w:pos="8528"/>
      </w:tabs>
    </w:pPr>
    <w:rPr>
      <w:b/>
    </w:rPr>
  </w:style>
  <w:style w:type="paragraph" w:customStyle="1" w:styleId="nttover">
    <w:name w:val="ntt_over"/>
    <w:basedOn w:val="ttover"/>
    <w:next w:val="Normal"/>
    <w:semiHidden/>
    <w:rsid w:val="00296E48"/>
    <w:pPr>
      <w:tabs>
        <w:tab w:val="clear" w:pos="7394"/>
        <w:tab w:val="decimal" w:pos="7371"/>
      </w:tabs>
    </w:pPr>
  </w:style>
  <w:style w:type="paragraph" w:customStyle="1" w:styleId="tttab">
    <w:name w:val="tt_tab"/>
    <w:basedOn w:val="kolonne"/>
    <w:semiHidden/>
    <w:rsid w:val="00296E48"/>
    <w:pPr>
      <w:tabs>
        <w:tab w:val="decimal" w:pos="7768"/>
      </w:tabs>
      <w:spacing w:line="340" w:lineRule="atLeast"/>
    </w:pPr>
  </w:style>
  <w:style w:type="paragraph" w:customStyle="1" w:styleId="ttstreg">
    <w:name w:val="tt_streg"/>
    <w:basedOn w:val="tttab"/>
    <w:next w:val="tttab"/>
    <w:semiHidden/>
    <w:rsid w:val="00296E48"/>
    <w:pPr>
      <w:spacing w:line="40" w:lineRule="exact"/>
    </w:pPr>
    <w:rPr>
      <w:position w:val="6"/>
    </w:rPr>
  </w:style>
  <w:style w:type="paragraph" w:customStyle="1" w:styleId="nttstreg">
    <w:name w:val="ntt_streg"/>
    <w:basedOn w:val="ttstreg"/>
    <w:next w:val="Normal"/>
    <w:semiHidden/>
    <w:rsid w:val="00296E48"/>
    <w:pPr>
      <w:tabs>
        <w:tab w:val="decimal" w:pos="7371"/>
      </w:tabs>
    </w:pPr>
  </w:style>
  <w:style w:type="paragraph" w:customStyle="1" w:styleId="ntttab">
    <w:name w:val="ntt_tab"/>
    <w:basedOn w:val="tttab"/>
    <w:semiHidden/>
    <w:rsid w:val="00296E48"/>
    <w:pPr>
      <w:tabs>
        <w:tab w:val="right" w:pos="7371"/>
      </w:tabs>
    </w:pPr>
  </w:style>
  <w:style w:type="paragraph" w:customStyle="1" w:styleId="tttover">
    <w:name w:val="ttt_over"/>
    <w:basedOn w:val="kolonne"/>
    <w:next w:val="Normal"/>
    <w:semiHidden/>
    <w:rsid w:val="00296E48"/>
    <w:pPr>
      <w:tabs>
        <w:tab w:val="center" w:pos="6260"/>
        <w:tab w:val="center" w:pos="7394"/>
        <w:tab w:val="center" w:pos="8528"/>
      </w:tabs>
    </w:pPr>
    <w:rPr>
      <w:b/>
    </w:rPr>
  </w:style>
  <w:style w:type="paragraph" w:customStyle="1" w:styleId="ntttover">
    <w:name w:val="nttt_over"/>
    <w:basedOn w:val="tttover"/>
    <w:next w:val="Normal"/>
    <w:semiHidden/>
    <w:rsid w:val="00296E48"/>
    <w:pPr>
      <w:tabs>
        <w:tab w:val="clear" w:pos="6260"/>
        <w:tab w:val="decimal" w:pos="6237"/>
      </w:tabs>
    </w:pPr>
  </w:style>
  <w:style w:type="paragraph" w:customStyle="1" w:styleId="ttttab">
    <w:name w:val="ttt_tab"/>
    <w:basedOn w:val="kolonne"/>
    <w:semiHidden/>
    <w:rsid w:val="00296E48"/>
    <w:pPr>
      <w:tabs>
        <w:tab w:val="decimal" w:pos="6634"/>
        <w:tab w:val="decimal" w:pos="7768"/>
      </w:tabs>
      <w:spacing w:line="340" w:lineRule="atLeast"/>
    </w:pPr>
  </w:style>
  <w:style w:type="paragraph" w:customStyle="1" w:styleId="tttstreg">
    <w:name w:val="ttt_streg"/>
    <w:basedOn w:val="ttttab"/>
    <w:next w:val="ttttab"/>
    <w:semiHidden/>
    <w:rsid w:val="00296E48"/>
    <w:pPr>
      <w:spacing w:line="40" w:lineRule="exact"/>
    </w:pPr>
    <w:rPr>
      <w:position w:val="6"/>
    </w:rPr>
  </w:style>
  <w:style w:type="paragraph" w:customStyle="1" w:styleId="ntttstreg">
    <w:name w:val="nttt_streg"/>
    <w:basedOn w:val="tttstreg"/>
    <w:next w:val="Normal"/>
    <w:semiHidden/>
    <w:rsid w:val="00296E48"/>
    <w:pPr>
      <w:tabs>
        <w:tab w:val="decimal" w:pos="6237"/>
      </w:tabs>
    </w:pPr>
  </w:style>
  <w:style w:type="paragraph" w:customStyle="1" w:styleId="nttttab">
    <w:name w:val="nttt_tab"/>
    <w:basedOn w:val="ttttab"/>
    <w:semiHidden/>
    <w:rsid w:val="00296E48"/>
    <w:pPr>
      <w:tabs>
        <w:tab w:val="right" w:pos="6237"/>
      </w:tabs>
    </w:pPr>
  </w:style>
  <w:style w:type="paragraph" w:customStyle="1" w:styleId="ttttover">
    <w:name w:val="tttt_over"/>
    <w:basedOn w:val="kolonne"/>
    <w:next w:val="Normal"/>
    <w:semiHidden/>
    <w:rsid w:val="00296E48"/>
    <w:pPr>
      <w:tabs>
        <w:tab w:val="center" w:pos="5126"/>
        <w:tab w:val="center" w:pos="6260"/>
        <w:tab w:val="center" w:pos="7394"/>
        <w:tab w:val="center" w:pos="8528"/>
      </w:tabs>
    </w:pPr>
    <w:rPr>
      <w:b/>
    </w:rPr>
  </w:style>
  <w:style w:type="paragraph" w:customStyle="1" w:styleId="nttttover">
    <w:name w:val="ntttt_over"/>
    <w:basedOn w:val="ttttover"/>
    <w:next w:val="Normal"/>
    <w:semiHidden/>
    <w:rsid w:val="00296E48"/>
    <w:pPr>
      <w:tabs>
        <w:tab w:val="clear" w:pos="5126"/>
        <w:tab w:val="decimal" w:pos="5103"/>
      </w:tabs>
    </w:pPr>
  </w:style>
  <w:style w:type="paragraph" w:customStyle="1" w:styleId="tttttab">
    <w:name w:val="tttt_tab"/>
    <w:basedOn w:val="kolonne"/>
    <w:semiHidden/>
    <w:rsid w:val="00296E48"/>
    <w:pPr>
      <w:tabs>
        <w:tab w:val="decimal" w:pos="5500"/>
        <w:tab w:val="decimal" w:pos="6634"/>
        <w:tab w:val="decimal" w:pos="7768"/>
      </w:tabs>
      <w:spacing w:line="340" w:lineRule="atLeast"/>
    </w:pPr>
  </w:style>
  <w:style w:type="paragraph" w:customStyle="1" w:styleId="ttttstreg">
    <w:name w:val="tttt_streg"/>
    <w:basedOn w:val="tttttab"/>
    <w:next w:val="tttttab"/>
    <w:semiHidden/>
    <w:rsid w:val="00296E48"/>
    <w:pPr>
      <w:spacing w:line="40" w:lineRule="exact"/>
    </w:pPr>
    <w:rPr>
      <w:position w:val="6"/>
    </w:rPr>
  </w:style>
  <w:style w:type="paragraph" w:customStyle="1" w:styleId="nttttstreg">
    <w:name w:val="ntttt_streg"/>
    <w:basedOn w:val="ttttstreg"/>
    <w:next w:val="Normal"/>
    <w:semiHidden/>
    <w:rsid w:val="00296E48"/>
    <w:pPr>
      <w:tabs>
        <w:tab w:val="decimal" w:pos="5103"/>
      </w:tabs>
    </w:pPr>
  </w:style>
  <w:style w:type="paragraph" w:customStyle="1" w:styleId="ntttttab">
    <w:name w:val="ntttt_tab"/>
    <w:basedOn w:val="tttttab"/>
    <w:semiHidden/>
    <w:rsid w:val="00296E48"/>
    <w:pPr>
      <w:tabs>
        <w:tab w:val="right" w:pos="5103"/>
      </w:tabs>
    </w:pPr>
  </w:style>
  <w:style w:type="paragraph" w:customStyle="1" w:styleId="ttxttover">
    <w:name w:val="ttxtt_over"/>
    <w:basedOn w:val="ttover"/>
    <w:semiHidden/>
    <w:rsid w:val="00296E48"/>
    <w:pPr>
      <w:tabs>
        <w:tab w:val="center" w:pos="505"/>
        <w:tab w:val="center" w:pos="1639"/>
      </w:tabs>
    </w:pPr>
  </w:style>
  <w:style w:type="paragraph" w:customStyle="1" w:styleId="nttxttover">
    <w:name w:val="nttxtt_over"/>
    <w:basedOn w:val="ttxttover"/>
    <w:next w:val="Normal"/>
    <w:semiHidden/>
    <w:rsid w:val="00296E48"/>
    <w:pPr>
      <w:tabs>
        <w:tab w:val="clear" w:pos="7394"/>
        <w:tab w:val="decimal" w:pos="7371"/>
      </w:tabs>
    </w:pPr>
  </w:style>
  <w:style w:type="paragraph" w:customStyle="1" w:styleId="ttxtttab">
    <w:name w:val="ttxtt_tab"/>
    <w:basedOn w:val="tttab"/>
    <w:semiHidden/>
    <w:rsid w:val="00296E48"/>
    <w:pPr>
      <w:tabs>
        <w:tab w:val="decimal" w:pos="879"/>
        <w:tab w:val="decimal" w:pos="2013"/>
        <w:tab w:val="left" w:pos="2353"/>
      </w:tabs>
    </w:pPr>
  </w:style>
  <w:style w:type="paragraph" w:customStyle="1" w:styleId="nttxtttab">
    <w:name w:val="nttxtt_tab"/>
    <w:basedOn w:val="ttxtttab"/>
    <w:semiHidden/>
    <w:rsid w:val="00296E48"/>
    <w:pPr>
      <w:tabs>
        <w:tab w:val="right" w:pos="7371"/>
      </w:tabs>
    </w:pPr>
  </w:style>
  <w:style w:type="paragraph" w:customStyle="1" w:styleId="nttxttstreg">
    <w:name w:val="nttxtt_streg"/>
    <w:basedOn w:val="nttxtttab"/>
    <w:semiHidden/>
    <w:rsid w:val="00296E48"/>
    <w:pPr>
      <w:spacing w:line="40" w:lineRule="exact"/>
    </w:pPr>
    <w:rPr>
      <w:position w:val="6"/>
    </w:rPr>
  </w:style>
  <w:style w:type="paragraph" w:customStyle="1" w:styleId="prototekst1DE">
    <w:name w:val="prototekst1DE"/>
    <w:semiHidden/>
    <w:rsid w:val="00296E48"/>
    <w:rPr>
      <w:noProof/>
      <w:sz w:val="3276"/>
      <w:lang w:val="en-GB" w:eastAsia="en-US"/>
    </w:rPr>
  </w:style>
  <w:style w:type="paragraph" w:customStyle="1" w:styleId="prototekst1UK">
    <w:name w:val="prototekst1UK"/>
    <w:semiHidden/>
    <w:rsid w:val="00296E48"/>
    <w:pPr>
      <w:tabs>
        <w:tab w:val="left" w:pos="0"/>
        <w:tab w:val="left" w:pos="567"/>
        <w:tab w:val="decimal" w:pos="8902"/>
      </w:tabs>
      <w:spacing w:line="340" w:lineRule="atLeast"/>
      <w:jc w:val="both"/>
    </w:pPr>
    <w:rPr>
      <w:sz w:val="22"/>
      <w:lang w:eastAsia="en-US"/>
    </w:rPr>
  </w:style>
  <w:style w:type="paragraph" w:customStyle="1" w:styleId="prototekst2DE">
    <w:name w:val="prototekst2DE"/>
    <w:semiHidden/>
    <w:rsid w:val="00296E48"/>
    <w:pPr>
      <w:tabs>
        <w:tab w:val="left" w:pos="0"/>
        <w:tab w:val="left" w:pos="567"/>
        <w:tab w:val="decimal" w:pos="8902"/>
      </w:tabs>
      <w:spacing w:line="340" w:lineRule="atLeast"/>
      <w:jc w:val="both"/>
    </w:pPr>
    <w:rPr>
      <w:snapToGrid w:val="0"/>
      <w:sz w:val="22"/>
      <w:szCs w:val="22"/>
      <w:lang w:eastAsia="en-US"/>
    </w:rPr>
  </w:style>
  <w:style w:type="paragraph" w:customStyle="1" w:styleId="Prototekst2UK">
    <w:name w:val="Prototekst2UK"/>
    <w:semiHidden/>
    <w:rsid w:val="00296E48"/>
    <w:pPr>
      <w:tabs>
        <w:tab w:val="left" w:pos="0"/>
        <w:tab w:val="left" w:pos="567"/>
        <w:tab w:val="decimal" w:pos="8902"/>
      </w:tabs>
      <w:spacing w:line="340" w:lineRule="atLeast"/>
      <w:jc w:val="both"/>
    </w:pPr>
    <w:rPr>
      <w:sz w:val="22"/>
      <w:lang w:eastAsia="en-US"/>
    </w:rPr>
  </w:style>
  <w:style w:type="paragraph" w:customStyle="1" w:styleId="prototekst32UK">
    <w:name w:val="prototekst32UK"/>
    <w:semiHidden/>
    <w:rsid w:val="00296E48"/>
    <w:pPr>
      <w:tabs>
        <w:tab w:val="left" w:pos="0"/>
        <w:tab w:val="left" w:pos="567"/>
        <w:tab w:val="decimal" w:pos="8902"/>
      </w:tabs>
      <w:spacing w:line="340" w:lineRule="atLeast"/>
      <w:jc w:val="both"/>
    </w:pPr>
    <w:rPr>
      <w:sz w:val="22"/>
      <w:lang w:eastAsia="en-US"/>
    </w:rPr>
  </w:style>
  <w:style w:type="paragraph" w:customStyle="1" w:styleId="prototekst33UK">
    <w:name w:val="prototekst33UK"/>
    <w:semiHidden/>
    <w:rsid w:val="00296E48"/>
    <w:pPr>
      <w:tabs>
        <w:tab w:val="left" w:pos="0"/>
        <w:tab w:val="left" w:pos="567"/>
        <w:tab w:val="decimal" w:pos="8902"/>
      </w:tabs>
      <w:spacing w:line="340" w:lineRule="atLeast"/>
      <w:jc w:val="both"/>
    </w:pPr>
    <w:rPr>
      <w:sz w:val="22"/>
      <w:lang w:eastAsia="en-US"/>
    </w:rPr>
  </w:style>
  <w:style w:type="paragraph" w:customStyle="1" w:styleId="prototekst3DE">
    <w:name w:val="prototekst3DE"/>
    <w:semiHidden/>
    <w:rsid w:val="00296E48"/>
    <w:pPr>
      <w:tabs>
        <w:tab w:val="left" w:pos="0"/>
        <w:tab w:val="left" w:pos="567"/>
        <w:tab w:val="decimal" w:pos="8902"/>
      </w:tabs>
      <w:spacing w:line="340" w:lineRule="atLeast"/>
      <w:jc w:val="both"/>
    </w:pPr>
    <w:rPr>
      <w:snapToGrid w:val="0"/>
      <w:sz w:val="22"/>
      <w:szCs w:val="22"/>
      <w:lang w:eastAsia="en-US"/>
    </w:rPr>
  </w:style>
  <w:style w:type="paragraph" w:customStyle="1" w:styleId="Prototekst3UK">
    <w:name w:val="Prototekst3UK"/>
    <w:semiHidden/>
    <w:rsid w:val="00296E48"/>
    <w:rPr>
      <w:noProof/>
      <w:sz w:val="3276"/>
      <w:lang w:val="en-GB" w:eastAsia="en-US"/>
    </w:rPr>
  </w:style>
  <w:style w:type="paragraph" w:customStyle="1" w:styleId="Skema">
    <w:name w:val="Skema"/>
    <w:basedOn w:val="Normal"/>
    <w:semiHidden/>
    <w:rsid w:val="00296E48"/>
    <w:pPr>
      <w:spacing w:line="240" w:lineRule="atLeast"/>
    </w:pPr>
  </w:style>
  <w:style w:type="paragraph" w:customStyle="1" w:styleId="Skemaoverskrift">
    <w:name w:val="Skemaoverskrift"/>
    <w:basedOn w:val="Normal"/>
    <w:semiHidden/>
    <w:rsid w:val="00296E48"/>
    <w:pPr>
      <w:keepNext/>
      <w:jc w:val="left"/>
    </w:pPr>
    <w:rPr>
      <w:b/>
      <w:color w:val="000080"/>
      <w:lang w:val="en-GB"/>
    </w:rPr>
  </w:style>
  <w:style w:type="paragraph" w:customStyle="1" w:styleId="Skemeheadings">
    <w:name w:val="Skemeheadings"/>
    <w:basedOn w:val="Normal"/>
    <w:semiHidden/>
    <w:rsid w:val="00296E48"/>
    <w:pPr>
      <w:keepNext/>
    </w:pPr>
    <w:rPr>
      <w:b/>
      <w:bCs/>
      <w:color w:val="000080"/>
      <w:sz w:val="26"/>
      <w:szCs w:val="26"/>
    </w:rPr>
  </w:style>
  <w:style w:type="character" w:customStyle="1" w:styleId="StorFedTegn">
    <w:name w:val="StorFedTegn"/>
    <w:basedOn w:val="DefaultParagraphFont"/>
    <w:semiHidden/>
    <w:rsid w:val="00296E48"/>
    <w:rPr>
      <w:rFonts w:ascii="Times New Roman" w:hAnsi="Times New Roman"/>
      <w:b/>
      <w:caps/>
      <w:kern w:val="0"/>
      <w:sz w:val="22"/>
    </w:rPr>
  </w:style>
  <w:style w:type="character" w:customStyle="1" w:styleId="Streg">
    <w:name w:val="Streg"/>
    <w:semiHidden/>
    <w:rsid w:val="00296E48"/>
    <w:rPr>
      <w:rFonts w:ascii="Times New Roman" w:hAnsi="Times New Roman"/>
      <w:position w:val="6"/>
      <w:sz w:val="22"/>
    </w:rPr>
  </w:style>
  <w:style w:type="character" w:styleId="Strong">
    <w:name w:val="Strong"/>
    <w:basedOn w:val="DefaultParagraphFont"/>
    <w:semiHidden/>
    <w:qFormat/>
    <w:rsid w:val="00296E48"/>
    <w:rPr>
      <w:b/>
      <w:bCs/>
    </w:rPr>
  </w:style>
  <w:style w:type="paragraph" w:customStyle="1" w:styleId="thxhtmk">
    <w:name w:val="thxht_mk"/>
    <w:basedOn w:val="Normal"/>
    <w:next w:val="thxhtover"/>
    <w:semiHidden/>
    <w:rsid w:val="00296E48"/>
    <w:pPr>
      <w:tabs>
        <w:tab w:val="center" w:pos="1134"/>
        <w:tab w:val="center" w:pos="8675"/>
        <w:tab w:val="decimal" w:pos="9639"/>
      </w:tabs>
      <w:spacing w:after="120" w:line="240" w:lineRule="atLeast"/>
    </w:pPr>
    <w:rPr>
      <w:b/>
    </w:rPr>
  </w:style>
  <w:style w:type="paragraph" w:customStyle="1" w:styleId="TRaster">
    <w:name w:val="TRaster"/>
    <w:semiHidden/>
    <w:rsid w:val="00296E48"/>
    <w:pPr>
      <w:tabs>
        <w:tab w:val="left" w:pos="0"/>
        <w:tab w:val="left" w:pos="567"/>
        <w:tab w:val="decimal" w:pos="9356"/>
      </w:tabs>
      <w:spacing w:line="340" w:lineRule="atLeast"/>
      <w:jc w:val="both"/>
    </w:pPr>
    <w:rPr>
      <w:sz w:val="22"/>
      <w:lang w:eastAsia="en-US"/>
    </w:rPr>
  </w:style>
  <w:style w:type="paragraph" w:customStyle="1" w:styleId="TRaster1">
    <w:name w:val="TRaster1"/>
    <w:semiHidden/>
    <w:rsid w:val="00296E48"/>
    <w:pPr>
      <w:tabs>
        <w:tab w:val="left" w:pos="0"/>
        <w:tab w:val="left" w:pos="567"/>
        <w:tab w:val="decimal" w:pos="9356"/>
      </w:tabs>
      <w:spacing w:line="340" w:lineRule="atLeast"/>
      <w:jc w:val="both"/>
    </w:pPr>
    <w:rPr>
      <w:sz w:val="22"/>
      <w:lang w:eastAsia="en-US"/>
    </w:rPr>
  </w:style>
  <w:style w:type="paragraph" w:customStyle="1" w:styleId="TRaster2">
    <w:name w:val="TRaster2"/>
    <w:semiHidden/>
    <w:rsid w:val="00296E48"/>
    <w:pPr>
      <w:tabs>
        <w:tab w:val="left" w:pos="0"/>
        <w:tab w:val="left" w:pos="567"/>
        <w:tab w:val="decimal" w:pos="9356"/>
      </w:tabs>
      <w:spacing w:line="340" w:lineRule="atLeast"/>
      <w:jc w:val="both"/>
    </w:pPr>
    <w:rPr>
      <w:sz w:val="22"/>
      <w:lang w:eastAsia="en-US"/>
    </w:rPr>
  </w:style>
  <w:style w:type="paragraph" w:customStyle="1" w:styleId="ttxttmk">
    <w:name w:val="ttxtt_mk"/>
    <w:basedOn w:val="Normal"/>
    <w:semiHidden/>
    <w:rsid w:val="00296E48"/>
    <w:pPr>
      <w:tabs>
        <w:tab w:val="center" w:pos="1072"/>
        <w:tab w:val="center" w:pos="8698"/>
        <w:tab w:val="decimal" w:pos="9639"/>
      </w:tabs>
      <w:spacing w:after="120" w:line="240" w:lineRule="atLeast"/>
    </w:pPr>
    <w:rPr>
      <w:b/>
    </w:rPr>
  </w:style>
  <w:style w:type="paragraph" w:customStyle="1" w:styleId="ttk">
    <w:name w:val="tt_k"/>
    <w:basedOn w:val="ttxttmk"/>
    <w:semiHidden/>
    <w:rsid w:val="00296E48"/>
    <w:pPr>
      <w:tabs>
        <w:tab w:val="clear" w:pos="1072"/>
      </w:tabs>
    </w:pPr>
    <w:rPr>
      <w:sz w:val="26"/>
    </w:rPr>
  </w:style>
  <w:style w:type="paragraph" w:customStyle="1" w:styleId="tttk">
    <w:name w:val="ttt_k"/>
    <w:basedOn w:val="Normal"/>
    <w:semiHidden/>
    <w:rsid w:val="00296E48"/>
    <w:pPr>
      <w:tabs>
        <w:tab w:val="center" w:pos="8080"/>
        <w:tab w:val="decimal" w:pos="9639"/>
      </w:tabs>
      <w:spacing w:after="120" w:line="240" w:lineRule="atLeast"/>
    </w:pPr>
    <w:rPr>
      <w:b/>
      <w:sz w:val="26"/>
    </w:rPr>
  </w:style>
  <w:style w:type="paragraph" w:customStyle="1" w:styleId="ttttk">
    <w:name w:val="tttt_k"/>
    <w:basedOn w:val="ttxttmk"/>
    <w:semiHidden/>
    <w:rsid w:val="00296E48"/>
    <w:pPr>
      <w:tabs>
        <w:tab w:val="clear" w:pos="1072"/>
        <w:tab w:val="clear" w:pos="8698"/>
        <w:tab w:val="center" w:pos="7513"/>
      </w:tabs>
    </w:pPr>
    <w:rPr>
      <w:sz w:val="26"/>
    </w:rPr>
  </w:style>
  <w:style w:type="paragraph" w:customStyle="1" w:styleId="tttttk">
    <w:name w:val="ttttt_k"/>
    <w:basedOn w:val="ttxttmk"/>
    <w:semiHidden/>
    <w:rsid w:val="00296E48"/>
    <w:pPr>
      <w:tabs>
        <w:tab w:val="clear" w:pos="1072"/>
        <w:tab w:val="clear" w:pos="8698"/>
        <w:tab w:val="center" w:pos="6997"/>
      </w:tabs>
    </w:pPr>
    <w:rPr>
      <w:sz w:val="26"/>
    </w:rPr>
  </w:style>
  <w:style w:type="paragraph" w:customStyle="1" w:styleId="tttttover">
    <w:name w:val="ttttt_over"/>
    <w:basedOn w:val="kolonne"/>
    <w:next w:val="Normal"/>
    <w:semiHidden/>
    <w:rsid w:val="00296E48"/>
    <w:pPr>
      <w:tabs>
        <w:tab w:val="center" w:pos="3992"/>
        <w:tab w:val="center" w:pos="5126"/>
        <w:tab w:val="center" w:pos="6260"/>
        <w:tab w:val="center" w:pos="7394"/>
        <w:tab w:val="center" w:pos="8528"/>
      </w:tabs>
    </w:pPr>
    <w:rPr>
      <w:b/>
    </w:rPr>
  </w:style>
  <w:style w:type="paragraph" w:customStyle="1" w:styleId="ttttttab">
    <w:name w:val="ttttt_tab"/>
    <w:basedOn w:val="kolonne"/>
    <w:semiHidden/>
    <w:rsid w:val="00296E48"/>
    <w:pPr>
      <w:tabs>
        <w:tab w:val="decimal" w:pos="4366"/>
        <w:tab w:val="decimal" w:pos="5500"/>
        <w:tab w:val="decimal" w:pos="6634"/>
        <w:tab w:val="decimal" w:pos="7768"/>
      </w:tabs>
      <w:spacing w:line="340" w:lineRule="atLeast"/>
    </w:pPr>
  </w:style>
  <w:style w:type="paragraph" w:customStyle="1" w:styleId="tttttstreg">
    <w:name w:val="ttttt_streg"/>
    <w:basedOn w:val="ttttttab"/>
    <w:next w:val="ttttttab"/>
    <w:semiHidden/>
    <w:rsid w:val="00296E48"/>
    <w:pPr>
      <w:spacing w:line="40" w:lineRule="exact"/>
    </w:pPr>
    <w:rPr>
      <w:position w:val="6"/>
    </w:rPr>
  </w:style>
  <w:style w:type="paragraph" w:customStyle="1" w:styleId="ttttttk">
    <w:name w:val="tttttt_k"/>
    <w:basedOn w:val="tttttk"/>
    <w:semiHidden/>
    <w:rsid w:val="00296E48"/>
    <w:pPr>
      <w:tabs>
        <w:tab w:val="clear" w:pos="6997"/>
        <w:tab w:val="center" w:pos="6430"/>
      </w:tabs>
    </w:pPr>
  </w:style>
  <w:style w:type="paragraph" w:customStyle="1" w:styleId="ttttttover">
    <w:name w:val="tttttt_over"/>
    <w:basedOn w:val="kolonne"/>
    <w:next w:val="Normal"/>
    <w:semiHidden/>
    <w:rsid w:val="00296E48"/>
    <w:pPr>
      <w:tabs>
        <w:tab w:val="clear" w:pos="8902"/>
        <w:tab w:val="center" w:pos="3595"/>
        <w:tab w:val="center" w:pos="4729"/>
        <w:tab w:val="center" w:pos="5863"/>
        <w:tab w:val="center" w:pos="6997"/>
        <w:tab w:val="center" w:pos="8131"/>
        <w:tab w:val="center" w:pos="9265"/>
        <w:tab w:val="decimal" w:pos="9639"/>
      </w:tabs>
    </w:pPr>
    <w:rPr>
      <w:b/>
    </w:rPr>
  </w:style>
  <w:style w:type="paragraph" w:customStyle="1" w:styleId="tttttttab">
    <w:name w:val="tttttt_tab"/>
    <w:basedOn w:val="kolonne"/>
    <w:semiHidden/>
    <w:rsid w:val="00296E48"/>
    <w:pPr>
      <w:tabs>
        <w:tab w:val="clear" w:pos="8902"/>
        <w:tab w:val="decimal" w:pos="3969"/>
        <w:tab w:val="decimal" w:pos="5103"/>
        <w:tab w:val="decimal" w:pos="6237"/>
        <w:tab w:val="decimal" w:pos="7371"/>
        <w:tab w:val="decimal" w:pos="8505"/>
        <w:tab w:val="decimal" w:pos="9639"/>
      </w:tabs>
      <w:spacing w:line="340" w:lineRule="atLeast"/>
    </w:pPr>
  </w:style>
  <w:style w:type="paragraph" w:customStyle="1" w:styleId="ttttttstreg">
    <w:name w:val="tttttt_streg"/>
    <w:basedOn w:val="tttttttab"/>
    <w:next w:val="tttttttab"/>
    <w:semiHidden/>
    <w:rsid w:val="00296E48"/>
    <w:pPr>
      <w:spacing w:line="40" w:lineRule="exact"/>
    </w:pPr>
    <w:rPr>
      <w:position w:val="6"/>
    </w:rPr>
  </w:style>
  <w:style w:type="paragraph" w:customStyle="1" w:styleId="tttttttover">
    <w:name w:val="ttttttt_over"/>
    <w:basedOn w:val="kolonne"/>
    <w:next w:val="Normal"/>
    <w:semiHidden/>
    <w:rsid w:val="00296E48"/>
    <w:pPr>
      <w:tabs>
        <w:tab w:val="clear" w:pos="8902"/>
        <w:tab w:val="center" w:pos="2461"/>
        <w:tab w:val="center" w:pos="3595"/>
        <w:tab w:val="center" w:pos="4729"/>
        <w:tab w:val="center" w:pos="5863"/>
        <w:tab w:val="center" w:pos="6997"/>
        <w:tab w:val="center" w:pos="8131"/>
        <w:tab w:val="center" w:pos="9265"/>
        <w:tab w:val="decimal" w:pos="9639"/>
      </w:tabs>
    </w:pPr>
    <w:rPr>
      <w:b/>
    </w:rPr>
  </w:style>
  <w:style w:type="paragraph" w:customStyle="1" w:styleId="ttttttttab">
    <w:name w:val="ttttttt_tab"/>
    <w:basedOn w:val="kolonne"/>
    <w:semiHidden/>
    <w:rsid w:val="00296E48"/>
    <w:pPr>
      <w:tabs>
        <w:tab w:val="clear" w:pos="8902"/>
        <w:tab w:val="decimal" w:pos="2835"/>
        <w:tab w:val="decimal" w:pos="3969"/>
        <w:tab w:val="decimal" w:pos="5103"/>
        <w:tab w:val="decimal" w:pos="6237"/>
        <w:tab w:val="decimal" w:pos="7371"/>
        <w:tab w:val="decimal" w:pos="8505"/>
        <w:tab w:val="decimal" w:pos="9639"/>
      </w:tabs>
      <w:spacing w:line="340" w:lineRule="atLeast"/>
    </w:pPr>
  </w:style>
  <w:style w:type="paragraph" w:customStyle="1" w:styleId="tttttttstreg">
    <w:name w:val="ttttttt_streg"/>
    <w:basedOn w:val="ttttttttab"/>
    <w:next w:val="ttttttttab"/>
    <w:semiHidden/>
    <w:rsid w:val="00296E48"/>
    <w:pPr>
      <w:spacing w:line="40" w:lineRule="exact"/>
    </w:pPr>
    <w:rPr>
      <w:position w:val="6"/>
    </w:rPr>
  </w:style>
  <w:style w:type="paragraph" w:customStyle="1" w:styleId="ttxtmk">
    <w:name w:val="ttxt_mk"/>
    <w:basedOn w:val="ttxttmk"/>
    <w:semiHidden/>
    <w:rsid w:val="00296E48"/>
    <w:pPr>
      <w:tabs>
        <w:tab w:val="clear" w:pos="8698"/>
        <w:tab w:val="center" w:pos="9265"/>
      </w:tabs>
    </w:pPr>
    <w:rPr>
      <w:sz w:val="26"/>
    </w:rPr>
  </w:style>
  <w:style w:type="paragraph" w:customStyle="1" w:styleId="ttxttstreg">
    <w:name w:val="ttxtt_streg"/>
    <w:basedOn w:val="ttxtttab"/>
    <w:semiHidden/>
    <w:rsid w:val="00296E48"/>
    <w:pPr>
      <w:spacing w:line="40" w:lineRule="exact"/>
    </w:pPr>
    <w:rPr>
      <w:position w:val="6"/>
    </w:rPr>
  </w:style>
  <w:style w:type="character" w:customStyle="1" w:styleId="tw4winError">
    <w:name w:val="tw4winError"/>
    <w:semiHidden/>
    <w:rsid w:val="00296E48"/>
    <w:rPr>
      <w:rFonts w:ascii="Courier New" w:hAnsi="Courier New"/>
      <w:color w:val="00FF00"/>
      <w:sz w:val="40"/>
    </w:rPr>
  </w:style>
  <w:style w:type="character" w:customStyle="1" w:styleId="tw4winMark">
    <w:name w:val="tw4winMark"/>
    <w:semiHidden/>
    <w:rsid w:val="00296E48"/>
    <w:rPr>
      <w:rFonts w:ascii="Courier New" w:hAnsi="Courier New"/>
      <w:vanish/>
      <w:color w:val="800080"/>
      <w:sz w:val="24"/>
      <w:vertAlign w:val="subscript"/>
    </w:rPr>
  </w:style>
  <w:style w:type="numbering" w:customStyle="1" w:styleId="Bulletliste">
    <w:name w:val="Bulletliste"/>
    <w:uiPriority w:val="99"/>
    <w:rsid w:val="00296E48"/>
    <w:pPr>
      <w:numPr>
        <w:numId w:val="3"/>
      </w:numPr>
    </w:pPr>
  </w:style>
  <w:style w:type="paragraph" w:styleId="ListParagraph">
    <w:name w:val="List Paragraph"/>
    <w:basedOn w:val="Normal"/>
    <w:uiPriority w:val="34"/>
    <w:qFormat/>
    <w:rsid w:val="00296E48"/>
    <w:pPr>
      <w:tabs>
        <w:tab w:val="decimal" w:pos="1134"/>
        <w:tab w:val="decimal" w:pos="1701"/>
        <w:tab w:val="decimal" w:pos="2268"/>
        <w:tab w:val="left" w:pos="2835"/>
        <w:tab w:val="left" w:pos="3402"/>
        <w:tab w:val="left" w:pos="3969"/>
        <w:tab w:val="left" w:pos="4536"/>
        <w:tab w:val="left" w:pos="5103"/>
      </w:tabs>
      <w:ind w:left="567" w:hanging="567"/>
    </w:pPr>
  </w:style>
  <w:style w:type="character" w:styleId="PlaceholderText">
    <w:name w:val="Placeholder Text"/>
    <w:basedOn w:val="DefaultParagraphFont"/>
    <w:uiPriority w:val="99"/>
    <w:semiHidden/>
    <w:rsid w:val="00296E48"/>
    <w:rPr>
      <w:color w:val="808080"/>
    </w:rPr>
  </w:style>
  <w:style w:type="paragraph" w:customStyle="1" w:styleId="Ind1bullet">
    <w:name w:val="Ind1 bullet"/>
    <w:qFormat/>
    <w:rsid w:val="00296E48"/>
    <w:pPr>
      <w:keepNext/>
      <w:numPr>
        <w:numId w:val="5"/>
      </w:numPr>
      <w:spacing w:after="240"/>
      <w:ind w:left="357" w:hanging="357"/>
    </w:pPr>
    <w:rPr>
      <w:rFonts w:ascii="Arial" w:hAnsi="Arial"/>
    </w:rPr>
  </w:style>
  <w:style w:type="character" w:customStyle="1" w:styleId="FooterChar">
    <w:name w:val="Footer Char"/>
    <w:basedOn w:val="DefaultParagraphFont"/>
    <w:link w:val="Footer"/>
    <w:semiHidden/>
    <w:rsid w:val="00296E48"/>
    <w:rPr>
      <w:rFonts w:ascii="Arial" w:hAnsi="Arial"/>
      <w:lang w:eastAsia="en-US"/>
    </w:rPr>
  </w:style>
  <w:style w:type="paragraph" w:customStyle="1" w:styleId="Forsideoverskriftgrn">
    <w:name w:val="Forside overskrift grøn"/>
    <w:basedOn w:val="Normal"/>
    <w:next w:val="Forsideoverskriftbl"/>
    <w:qFormat/>
    <w:rsid w:val="00296E48"/>
    <w:pPr>
      <w:keepNext/>
      <w:spacing w:after="0" w:line="700" w:lineRule="exact"/>
      <w:jc w:val="left"/>
    </w:pPr>
    <w:rPr>
      <w:rFonts w:ascii="Times New Roman" w:hAnsi="Times New Roman"/>
      <w:color w:val="92D400" w:themeColor="accent2"/>
      <w:sz w:val="70"/>
      <w:lang w:val="en-US"/>
    </w:rPr>
  </w:style>
  <w:style w:type="paragraph" w:customStyle="1" w:styleId="PulloutQuote">
    <w:name w:val="Pullout Quote"/>
    <w:semiHidden/>
    <w:locked/>
    <w:rsid w:val="00296E48"/>
    <w:pPr>
      <w:pBdr>
        <w:top w:val="single" w:sz="4" w:space="4" w:color="00A1DE"/>
      </w:pBdr>
      <w:suppressAutoHyphens/>
      <w:spacing w:line="320" w:lineRule="exact"/>
    </w:pPr>
    <w:rPr>
      <w:rFonts w:eastAsia="Times"/>
      <w:color w:val="00A1DE"/>
      <w:sz w:val="32"/>
      <w:lang w:val="en-GB" w:eastAsia="en-US"/>
    </w:rPr>
  </w:style>
  <w:style w:type="table" w:customStyle="1" w:styleId="Deloittetable">
    <w:name w:val="Deloitte table"/>
    <w:basedOn w:val="TableNormal"/>
    <w:uiPriority w:val="99"/>
    <w:qFormat/>
    <w:rsid w:val="00296E48"/>
    <w:rPr>
      <w:rFonts w:ascii="Arial" w:eastAsia="Arial" w:hAnsi="Arial"/>
      <w:color w:val="000000"/>
      <w:lang w:eastAsia="en-US"/>
    </w:rPr>
    <w:tblPr/>
    <w:trPr>
      <w:cantSplit/>
      <w:tblHeader/>
    </w:trPr>
    <w:tcPr>
      <w:shd w:val="clear" w:color="auto" w:fill="FFFFFF"/>
    </w:tcPr>
    <w:tblStylePr w:type="firstRow">
      <w:rPr>
        <w:rFonts w:ascii="Arial" w:hAnsi="Arial"/>
        <w:b w:val="0"/>
        <w:caps w:val="0"/>
        <w:smallCaps w:val="0"/>
        <w:strike w:val="0"/>
        <w:dstrike w:val="0"/>
        <w:vanish w:val="0"/>
        <w:color w:val="auto"/>
        <w:sz w:val="20"/>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tblPr/>
      <w:tcPr>
        <w:shd w:val="clear" w:color="auto" w:fill="FFFFFF"/>
      </w:tcPr>
    </w:tblStylePr>
  </w:style>
  <w:style w:type="paragraph" w:customStyle="1" w:styleId="Brdtekst1">
    <w:name w:val="Brødtekst1"/>
    <w:basedOn w:val="Normal"/>
    <w:qFormat/>
    <w:rsid w:val="00296E48"/>
    <w:pPr>
      <w:spacing w:before="60" w:line="280" w:lineRule="atLeast"/>
      <w:jc w:val="left"/>
    </w:pPr>
    <w:rPr>
      <w:lang w:eastAsia="da-DK"/>
    </w:rPr>
  </w:style>
  <w:style w:type="paragraph" w:customStyle="1" w:styleId="Ov1nr">
    <w:name w:val="Ov1 nr."/>
    <w:next w:val="Manchet"/>
    <w:link w:val="Ov1nrChar"/>
    <w:qFormat/>
    <w:rsid w:val="00296E48"/>
    <w:pPr>
      <w:keepNext/>
      <w:pageBreakBefore/>
      <w:numPr>
        <w:numId w:val="4"/>
      </w:numPr>
      <w:spacing w:after="1600"/>
      <w:outlineLvl w:val="0"/>
    </w:pPr>
    <w:rPr>
      <w:rFonts w:ascii="Arial" w:hAnsi="Arial"/>
      <w:color w:val="002776"/>
      <w:sz w:val="60"/>
      <w:lang w:eastAsia="en-US"/>
    </w:rPr>
  </w:style>
  <w:style w:type="paragraph" w:customStyle="1" w:styleId="Citattekstl">
    <w:name w:val="Citattekstl"/>
    <w:basedOn w:val="Normal"/>
    <w:qFormat/>
    <w:rsid w:val="00296E48"/>
    <w:pPr>
      <w:keepNext/>
      <w:pBdr>
        <w:top w:val="single" w:sz="4" w:space="4" w:color="00A1DE"/>
      </w:pBdr>
      <w:tabs>
        <w:tab w:val="clear" w:pos="0"/>
        <w:tab w:val="clear" w:pos="567"/>
        <w:tab w:val="clear" w:pos="8902"/>
      </w:tabs>
      <w:suppressAutoHyphens/>
      <w:spacing w:after="0" w:line="340" w:lineRule="exact"/>
      <w:jc w:val="left"/>
    </w:pPr>
    <w:rPr>
      <w:rFonts w:ascii="Times New Roman" w:eastAsia="Times" w:hAnsi="Times New Roman"/>
      <w:color w:val="00A1DE"/>
      <w:sz w:val="32"/>
    </w:rPr>
  </w:style>
  <w:style w:type="paragraph" w:customStyle="1" w:styleId="Ov2nr">
    <w:name w:val="Ov2 nr."/>
    <w:basedOn w:val="Ov1nr"/>
    <w:next w:val="Brdtekst1"/>
    <w:link w:val="Ov2nrChar"/>
    <w:qFormat/>
    <w:rsid w:val="00296E48"/>
    <w:pPr>
      <w:pageBreakBefore w:val="0"/>
      <w:numPr>
        <w:ilvl w:val="1"/>
      </w:numPr>
      <w:spacing w:before="320" w:after="120"/>
      <w:outlineLvl w:val="1"/>
    </w:pPr>
    <w:rPr>
      <w:b/>
      <w:color w:val="000000" w:themeColor="text1"/>
      <w:sz w:val="36"/>
    </w:rPr>
  </w:style>
  <w:style w:type="paragraph" w:customStyle="1" w:styleId="Skemaoverskriftvenstrestillet">
    <w:name w:val="Skema overskrift venstrestillet"/>
    <w:qFormat/>
    <w:locked/>
    <w:rsid w:val="00296E48"/>
    <w:pPr>
      <w:keepNext/>
    </w:pPr>
    <w:rPr>
      <w:rFonts w:ascii="Arial" w:eastAsia="Arial" w:hAnsi="Arial"/>
      <w:b/>
      <w:color w:val="FFFFFF" w:themeColor="background1"/>
      <w:lang w:eastAsia="en-US"/>
    </w:rPr>
  </w:style>
  <w:style w:type="paragraph" w:customStyle="1" w:styleId="Tablebodycopyproposal">
    <w:name w:val="Table body copy proposal"/>
    <w:autoRedefine/>
    <w:semiHidden/>
    <w:qFormat/>
    <w:locked/>
    <w:rsid w:val="00296E48"/>
    <w:pPr>
      <w:spacing w:before="60" w:after="60" w:line="280" w:lineRule="exact"/>
    </w:pPr>
    <w:rPr>
      <w:rFonts w:ascii="Arial" w:eastAsia="Arial" w:hAnsi="Arial"/>
      <w:color w:val="000000" w:themeColor="text1"/>
      <w:lang w:eastAsia="en-US"/>
    </w:rPr>
  </w:style>
  <w:style w:type="paragraph" w:customStyle="1" w:styleId="Ov3nr">
    <w:name w:val="Ov3 nr."/>
    <w:basedOn w:val="Ov2nr"/>
    <w:next w:val="Brdtekst1"/>
    <w:qFormat/>
    <w:rsid w:val="004A6796"/>
    <w:pPr>
      <w:numPr>
        <w:ilvl w:val="2"/>
      </w:numPr>
      <w:ind w:right="113"/>
      <w:outlineLvl w:val="2"/>
    </w:pPr>
    <w:rPr>
      <w:sz w:val="28"/>
    </w:rPr>
  </w:style>
  <w:style w:type="paragraph" w:customStyle="1" w:styleId="Ov4nr">
    <w:name w:val="Ov4 nr."/>
    <w:basedOn w:val="Ov3nr"/>
    <w:next w:val="Brdtekst1"/>
    <w:qFormat/>
    <w:rsid w:val="00296E48"/>
    <w:pPr>
      <w:numPr>
        <w:ilvl w:val="3"/>
      </w:numPr>
      <w:outlineLvl w:val="3"/>
    </w:pPr>
    <w:rPr>
      <w:sz w:val="24"/>
    </w:rPr>
  </w:style>
  <w:style w:type="paragraph" w:customStyle="1" w:styleId="Ov5nr">
    <w:name w:val="Ov5 nr."/>
    <w:basedOn w:val="Ov4nr"/>
    <w:next w:val="Brdtekst1"/>
    <w:qFormat/>
    <w:rsid w:val="00296E48"/>
    <w:pPr>
      <w:numPr>
        <w:ilvl w:val="4"/>
      </w:numPr>
      <w:outlineLvl w:val="4"/>
    </w:pPr>
    <w:rPr>
      <w:sz w:val="20"/>
    </w:rPr>
  </w:style>
  <w:style w:type="paragraph" w:customStyle="1" w:styleId="Billedtekstoverskrift">
    <w:name w:val="Billedtekst overskrift"/>
    <w:next w:val="Billedtekst1"/>
    <w:qFormat/>
    <w:rsid w:val="00296E48"/>
    <w:pPr>
      <w:keepNext/>
    </w:pPr>
    <w:rPr>
      <w:rFonts w:ascii="Arial" w:hAnsi="Arial" w:cs="Arial"/>
      <w:b/>
      <w:sz w:val="16"/>
      <w:szCs w:val="18"/>
      <w:lang w:eastAsia="en-US"/>
    </w:rPr>
  </w:style>
  <w:style w:type="paragraph" w:customStyle="1" w:styleId="Billedtekst1">
    <w:name w:val="Billedtekst1"/>
    <w:qFormat/>
    <w:rsid w:val="00296E48"/>
    <w:pPr>
      <w:keepNext/>
    </w:pPr>
    <w:rPr>
      <w:rFonts w:ascii="Arial" w:hAnsi="Arial" w:cs="Arial"/>
      <w:sz w:val="16"/>
      <w:szCs w:val="18"/>
      <w:lang w:eastAsia="en-US"/>
    </w:rPr>
  </w:style>
  <w:style w:type="paragraph" w:customStyle="1" w:styleId="Skemabrdtekstvenstrestillet">
    <w:name w:val="Skema brødtekst venstrestillet"/>
    <w:qFormat/>
    <w:rsid w:val="003D3435"/>
    <w:pPr>
      <w:keepNext/>
      <w:spacing w:before="60" w:after="60"/>
    </w:pPr>
    <w:rPr>
      <w:rFonts w:ascii="Arial" w:eastAsia="Arial" w:hAnsi="Arial"/>
      <w:color w:val="000000" w:themeColor="text1"/>
      <w:lang w:eastAsia="en-US"/>
    </w:rPr>
  </w:style>
  <w:style w:type="paragraph" w:customStyle="1" w:styleId="Skemaoverskrift2venstrestilletl">
    <w:name w:val="Skema overskrift2 venstrestilletl"/>
    <w:qFormat/>
    <w:rsid w:val="00296E48"/>
    <w:pPr>
      <w:keepNext/>
    </w:pPr>
    <w:rPr>
      <w:rFonts w:ascii="Arial" w:eastAsia="Arial" w:hAnsi="Arial"/>
      <w:b/>
      <w:color w:val="92D400" w:themeColor="accent2"/>
      <w:lang w:eastAsia="en-US"/>
    </w:rPr>
  </w:style>
  <w:style w:type="paragraph" w:customStyle="1" w:styleId="Ind2bullet">
    <w:name w:val="Ind2 bullet"/>
    <w:basedOn w:val="Ind1bullet"/>
    <w:qFormat/>
    <w:rsid w:val="00296E48"/>
    <w:pPr>
      <w:numPr>
        <w:ilvl w:val="1"/>
      </w:numPr>
      <w:ind w:left="714" w:hanging="357"/>
    </w:pPr>
  </w:style>
  <w:style w:type="paragraph" w:customStyle="1" w:styleId="Ind3bullet">
    <w:name w:val="Ind3 bullet"/>
    <w:basedOn w:val="Ind2bullet"/>
    <w:qFormat/>
    <w:rsid w:val="00296E48"/>
    <w:pPr>
      <w:numPr>
        <w:ilvl w:val="2"/>
      </w:numPr>
      <w:ind w:left="1071" w:hanging="357"/>
    </w:pPr>
  </w:style>
  <w:style w:type="paragraph" w:customStyle="1" w:styleId="Indholdsfortegnelseoverskrift">
    <w:name w:val="Indholdsfortegnelse overskrift"/>
    <w:qFormat/>
    <w:rsid w:val="00253393"/>
    <w:pPr>
      <w:keepNext/>
      <w:spacing w:before="60" w:after="1200"/>
    </w:pPr>
    <w:rPr>
      <w:rFonts w:ascii="Arial" w:hAnsi="Arial"/>
      <w:color w:val="002776"/>
      <w:sz w:val="60"/>
      <w:lang w:eastAsia="en-US"/>
    </w:rPr>
  </w:style>
  <w:style w:type="paragraph" w:customStyle="1" w:styleId="Ind1nr">
    <w:name w:val="Ind1 nr"/>
    <w:basedOn w:val="Brdtekst1"/>
    <w:qFormat/>
    <w:rsid w:val="00296E48"/>
    <w:pPr>
      <w:numPr>
        <w:numId w:val="6"/>
      </w:numPr>
      <w:ind w:left="357" w:hanging="357"/>
    </w:pPr>
  </w:style>
  <w:style w:type="paragraph" w:customStyle="1" w:styleId="Ind2nr">
    <w:name w:val="Ind2 nr"/>
    <w:basedOn w:val="Ind1nr"/>
    <w:qFormat/>
    <w:rsid w:val="00296E48"/>
    <w:pPr>
      <w:numPr>
        <w:ilvl w:val="1"/>
      </w:numPr>
      <w:ind w:left="788" w:hanging="431"/>
    </w:pPr>
  </w:style>
  <w:style w:type="paragraph" w:customStyle="1" w:styleId="Ind3nr">
    <w:name w:val="Ind3 nr"/>
    <w:basedOn w:val="Ind2nr"/>
    <w:qFormat/>
    <w:rsid w:val="00296E48"/>
    <w:pPr>
      <w:numPr>
        <w:ilvl w:val="2"/>
      </w:numPr>
      <w:ind w:left="1225" w:hanging="505"/>
    </w:pPr>
  </w:style>
  <w:style w:type="paragraph" w:customStyle="1" w:styleId="Manchet">
    <w:name w:val="Manchet"/>
    <w:next w:val="Brdtekst1"/>
    <w:qFormat/>
    <w:rsid w:val="00296E48"/>
    <w:pPr>
      <w:keepNext/>
      <w:spacing w:before="320" w:after="160"/>
    </w:pPr>
    <w:rPr>
      <w:rFonts w:ascii="Arial" w:hAnsi="Arial"/>
      <w:b/>
      <w:bCs/>
      <w:color w:val="00A1DE" w:themeColor="accent3"/>
      <w:sz w:val="24"/>
      <w:lang w:eastAsia="en-US"/>
    </w:rPr>
  </w:style>
  <w:style w:type="paragraph" w:customStyle="1" w:styleId="Ov1udennr">
    <w:name w:val="Ov1 uden nr."/>
    <w:basedOn w:val="Ov1nr"/>
    <w:next w:val="Manchet"/>
    <w:qFormat/>
    <w:rsid w:val="00296E48"/>
    <w:pPr>
      <w:numPr>
        <w:numId w:val="0"/>
      </w:numPr>
    </w:pPr>
  </w:style>
  <w:style w:type="paragraph" w:customStyle="1" w:styleId="Ov2udennr">
    <w:name w:val="Ov2 uden nr."/>
    <w:basedOn w:val="Normal"/>
    <w:next w:val="Brdtekst1"/>
    <w:qFormat/>
    <w:rsid w:val="00296E48"/>
    <w:pPr>
      <w:keepNext/>
      <w:tabs>
        <w:tab w:val="clear" w:pos="0"/>
        <w:tab w:val="clear" w:pos="567"/>
        <w:tab w:val="clear" w:pos="8902"/>
      </w:tabs>
      <w:spacing w:before="320" w:after="120"/>
      <w:jc w:val="left"/>
      <w:outlineLvl w:val="1"/>
    </w:pPr>
    <w:rPr>
      <w:b/>
      <w:color w:val="000000" w:themeColor="text1"/>
      <w:sz w:val="36"/>
    </w:rPr>
  </w:style>
  <w:style w:type="paragraph" w:customStyle="1" w:styleId="Ov3udennr">
    <w:name w:val="Ov3 uden nr."/>
    <w:basedOn w:val="Normal"/>
    <w:next w:val="Brdtekst1"/>
    <w:qFormat/>
    <w:rsid w:val="00296E48"/>
    <w:pPr>
      <w:keepNext/>
      <w:tabs>
        <w:tab w:val="clear" w:pos="0"/>
        <w:tab w:val="clear" w:pos="567"/>
        <w:tab w:val="clear" w:pos="8902"/>
      </w:tabs>
      <w:spacing w:before="320" w:after="120"/>
      <w:jc w:val="left"/>
      <w:outlineLvl w:val="2"/>
    </w:pPr>
    <w:rPr>
      <w:b/>
      <w:sz w:val="28"/>
    </w:rPr>
  </w:style>
  <w:style w:type="paragraph" w:customStyle="1" w:styleId="Ov4udennr">
    <w:name w:val="Ov4 uden nr."/>
    <w:basedOn w:val="Normal"/>
    <w:next w:val="Brdtekst1"/>
    <w:qFormat/>
    <w:rsid w:val="00F93823"/>
    <w:pPr>
      <w:keepNext/>
      <w:tabs>
        <w:tab w:val="clear" w:pos="0"/>
        <w:tab w:val="clear" w:pos="567"/>
        <w:tab w:val="clear" w:pos="8902"/>
      </w:tabs>
      <w:spacing w:before="360" w:after="120"/>
      <w:jc w:val="left"/>
      <w:outlineLvl w:val="3"/>
    </w:pPr>
    <w:rPr>
      <w:b/>
    </w:rPr>
  </w:style>
  <w:style w:type="paragraph" w:customStyle="1" w:styleId="Ov5udennr">
    <w:name w:val="Ov5 uden nr."/>
    <w:basedOn w:val="Normal"/>
    <w:next w:val="Brdtekst1"/>
    <w:qFormat/>
    <w:rsid w:val="00296E48"/>
    <w:pPr>
      <w:keepNext/>
      <w:tabs>
        <w:tab w:val="clear" w:pos="0"/>
        <w:tab w:val="clear" w:pos="567"/>
        <w:tab w:val="clear" w:pos="8902"/>
      </w:tabs>
      <w:spacing w:before="360" w:after="120"/>
      <w:jc w:val="left"/>
      <w:outlineLvl w:val="4"/>
    </w:pPr>
    <w:rPr>
      <w:b/>
    </w:rPr>
  </w:style>
  <w:style w:type="paragraph" w:customStyle="1" w:styleId="Forsideoverskriftbl">
    <w:name w:val="Forside overskrift blå"/>
    <w:basedOn w:val="Forsideoverskriftgrn"/>
    <w:next w:val="Forsideoverskriftgrn"/>
    <w:qFormat/>
    <w:rsid w:val="00296E48"/>
    <w:rPr>
      <w:color w:val="002776" w:themeColor="text2"/>
    </w:rPr>
  </w:style>
  <w:style w:type="paragraph" w:customStyle="1" w:styleId="Ovbilagnr">
    <w:name w:val="Ov bilag nr."/>
    <w:basedOn w:val="Ov1nr"/>
    <w:qFormat/>
    <w:rsid w:val="00296E48"/>
  </w:style>
  <w:style w:type="character" w:customStyle="1" w:styleId="HeaderChar">
    <w:name w:val="Header Char"/>
    <w:basedOn w:val="DefaultParagraphFont"/>
    <w:link w:val="Header"/>
    <w:semiHidden/>
    <w:rsid w:val="00B50645"/>
    <w:rPr>
      <w:rFonts w:ascii="Arial" w:hAnsi="Arial"/>
      <w:lang w:eastAsia="en-US"/>
    </w:rPr>
  </w:style>
  <w:style w:type="table" w:customStyle="1" w:styleId="ListTable3-Accent31">
    <w:name w:val="List Table 3 - Accent 31"/>
    <w:basedOn w:val="TableNormal"/>
    <w:uiPriority w:val="48"/>
    <w:rsid w:val="00296E48"/>
    <w:tblPr>
      <w:tblStyleRowBandSize w:val="1"/>
      <w:tblStyleColBandSize w:val="1"/>
      <w:tblBorders>
        <w:top w:val="single" w:sz="4" w:space="0" w:color="00A1DE" w:themeColor="accent3"/>
        <w:left w:val="single" w:sz="4" w:space="0" w:color="00A1DE" w:themeColor="accent3"/>
        <w:bottom w:val="single" w:sz="4" w:space="0" w:color="00A1DE" w:themeColor="accent3"/>
        <w:right w:val="single" w:sz="4" w:space="0" w:color="00A1DE" w:themeColor="accent3"/>
      </w:tblBorders>
    </w:tblPr>
    <w:tblStylePr w:type="firstRow">
      <w:rPr>
        <w:b/>
        <w:bCs/>
        <w:color w:val="FFFFFF" w:themeColor="background1"/>
      </w:rPr>
      <w:tblPr/>
      <w:tcPr>
        <w:shd w:val="clear" w:color="auto" w:fill="00A1DE" w:themeFill="accent3"/>
      </w:tcPr>
    </w:tblStylePr>
    <w:tblStylePr w:type="lastRow">
      <w:rPr>
        <w:b/>
        <w:bCs/>
      </w:rPr>
      <w:tblPr/>
      <w:tcPr>
        <w:tcBorders>
          <w:top w:val="double" w:sz="4" w:space="0" w:color="00A1DE"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1DE" w:themeColor="accent3"/>
          <w:right w:val="single" w:sz="4" w:space="0" w:color="00A1DE" w:themeColor="accent3"/>
        </w:tcBorders>
      </w:tcPr>
    </w:tblStylePr>
    <w:tblStylePr w:type="band1Horz">
      <w:tblPr/>
      <w:tcPr>
        <w:tcBorders>
          <w:top w:val="single" w:sz="4" w:space="0" w:color="00A1DE" w:themeColor="accent3"/>
          <w:bottom w:val="single" w:sz="4" w:space="0" w:color="00A1DE"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1DE" w:themeColor="accent3"/>
          <w:left w:val="nil"/>
        </w:tcBorders>
      </w:tcPr>
    </w:tblStylePr>
    <w:tblStylePr w:type="swCell">
      <w:tblPr/>
      <w:tcPr>
        <w:tcBorders>
          <w:top w:val="double" w:sz="4" w:space="0" w:color="00A1DE" w:themeColor="accent3"/>
          <w:right w:val="nil"/>
        </w:tcBorders>
      </w:tcPr>
    </w:tblStylePr>
  </w:style>
  <w:style w:type="table" w:customStyle="1" w:styleId="ListTable3-Accent11">
    <w:name w:val="List Table 3 - Accent 11"/>
    <w:basedOn w:val="TableNormal"/>
    <w:uiPriority w:val="48"/>
    <w:rsid w:val="00296E48"/>
    <w:tblPr>
      <w:tblStyleRowBandSize w:val="1"/>
      <w:tblStyleColBandSize w:val="1"/>
      <w:tblBorders>
        <w:top w:val="single" w:sz="4" w:space="0" w:color="002776" w:themeColor="accent1"/>
        <w:left w:val="single" w:sz="4" w:space="0" w:color="002776" w:themeColor="accent1"/>
        <w:bottom w:val="single" w:sz="4" w:space="0" w:color="002776" w:themeColor="accent1"/>
        <w:right w:val="single" w:sz="4" w:space="0" w:color="002776" w:themeColor="accent1"/>
      </w:tblBorders>
    </w:tblPr>
    <w:tblStylePr w:type="firstRow">
      <w:rPr>
        <w:b/>
        <w:bCs/>
        <w:color w:val="FFFFFF" w:themeColor="background1"/>
      </w:rPr>
      <w:tblPr/>
      <w:tcPr>
        <w:shd w:val="clear" w:color="auto" w:fill="002776" w:themeFill="accent1"/>
      </w:tcPr>
    </w:tblStylePr>
    <w:tblStylePr w:type="lastRow">
      <w:rPr>
        <w:b/>
        <w:bCs/>
      </w:rPr>
      <w:tblPr/>
      <w:tcPr>
        <w:tcBorders>
          <w:top w:val="double" w:sz="4" w:space="0" w:color="00277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776" w:themeColor="accent1"/>
          <w:right w:val="single" w:sz="4" w:space="0" w:color="002776" w:themeColor="accent1"/>
        </w:tcBorders>
      </w:tcPr>
    </w:tblStylePr>
    <w:tblStylePr w:type="band1Horz">
      <w:tblPr/>
      <w:tcPr>
        <w:tcBorders>
          <w:top w:val="single" w:sz="4" w:space="0" w:color="002776" w:themeColor="accent1"/>
          <w:bottom w:val="single" w:sz="4" w:space="0" w:color="00277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776" w:themeColor="accent1"/>
          <w:left w:val="nil"/>
        </w:tcBorders>
      </w:tcPr>
    </w:tblStylePr>
    <w:tblStylePr w:type="swCell">
      <w:tblPr/>
      <w:tcPr>
        <w:tcBorders>
          <w:top w:val="double" w:sz="4" w:space="0" w:color="002776" w:themeColor="accent1"/>
          <w:right w:val="nil"/>
        </w:tcBorders>
      </w:tcPr>
    </w:tblStylePr>
  </w:style>
  <w:style w:type="table" w:customStyle="1" w:styleId="ListTable3-Accent51">
    <w:name w:val="List Table 3 - Accent 51"/>
    <w:basedOn w:val="TableNormal"/>
    <w:uiPriority w:val="48"/>
    <w:rsid w:val="00134590"/>
    <w:tblPr>
      <w:tblStyleRowBandSize w:val="1"/>
      <w:tblStyleColBandSize w:val="1"/>
      <w:tblBorders>
        <w:top w:val="single" w:sz="4" w:space="0" w:color="72C7E7" w:themeColor="accent5"/>
        <w:left w:val="single" w:sz="4" w:space="0" w:color="72C7E7" w:themeColor="accent5"/>
        <w:bottom w:val="single" w:sz="4" w:space="0" w:color="72C7E7" w:themeColor="accent5"/>
        <w:right w:val="single" w:sz="4" w:space="0" w:color="72C7E7" w:themeColor="accent5"/>
      </w:tblBorders>
    </w:tblPr>
    <w:tblStylePr w:type="firstRow">
      <w:rPr>
        <w:b/>
        <w:bCs/>
        <w:color w:val="FFFFFF" w:themeColor="background1"/>
      </w:rPr>
      <w:tblPr/>
      <w:tcPr>
        <w:shd w:val="clear" w:color="auto" w:fill="72C7E7" w:themeFill="accent5"/>
      </w:tcPr>
    </w:tblStylePr>
    <w:tblStylePr w:type="lastRow">
      <w:rPr>
        <w:b/>
        <w:bCs/>
      </w:rPr>
      <w:tblPr/>
      <w:tcPr>
        <w:tcBorders>
          <w:top w:val="double" w:sz="4" w:space="0" w:color="72C7E7"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2C7E7" w:themeColor="accent5"/>
          <w:right w:val="single" w:sz="4" w:space="0" w:color="72C7E7" w:themeColor="accent5"/>
        </w:tcBorders>
      </w:tcPr>
    </w:tblStylePr>
    <w:tblStylePr w:type="band1Horz">
      <w:tblPr/>
      <w:tcPr>
        <w:tcBorders>
          <w:top w:val="single" w:sz="4" w:space="0" w:color="72C7E7" w:themeColor="accent5"/>
          <w:bottom w:val="single" w:sz="4" w:space="0" w:color="72C7E7"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2C7E7" w:themeColor="accent5"/>
          <w:left w:val="nil"/>
        </w:tcBorders>
      </w:tcPr>
    </w:tblStylePr>
    <w:tblStylePr w:type="swCell">
      <w:tblPr/>
      <w:tcPr>
        <w:tcBorders>
          <w:top w:val="double" w:sz="4" w:space="0" w:color="72C7E7" w:themeColor="accent5"/>
          <w:right w:val="nil"/>
        </w:tcBorders>
      </w:tcPr>
    </w:tblStylePr>
  </w:style>
  <w:style w:type="table" w:customStyle="1" w:styleId="GridTable1Light-Accent31">
    <w:name w:val="Grid Table 1 Light - Accent 31"/>
    <w:basedOn w:val="TableNormal"/>
    <w:uiPriority w:val="46"/>
    <w:rsid w:val="00134590"/>
    <w:tblPr>
      <w:tblStyleRowBandSize w:val="1"/>
      <w:tblStyleColBandSize w:val="1"/>
      <w:tblBorders>
        <w:top w:val="single" w:sz="4" w:space="0" w:color="8BDEFF" w:themeColor="accent3" w:themeTint="66"/>
        <w:left w:val="single" w:sz="4" w:space="0" w:color="8BDEFF" w:themeColor="accent3" w:themeTint="66"/>
        <w:bottom w:val="single" w:sz="4" w:space="0" w:color="8BDEFF" w:themeColor="accent3" w:themeTint="66"/>
        <w:right w:val="single" w:sz="4" w:space="0" w:color="8BDEFF" w:themeColor="accent3" w:themeTint="66"/>
        <w:insideH w:val="single" w:sz="4" w:space="0" w:color="8BDEFF" w:themeColor="accent3" w:themeTint="66"/>
        <w:insideV w:val="single" w:sz="4" w:space="0" w:color="8BDEFF" w:themeColor="accent3" w:themeTint="66"/>
      </w:tblBorders>
    </w:tblPr>
    <w:tblStylePr w:type="firstRow">
      <w:rPr>
        <w:b/>
        <w:bCs/>
      </w:rPr>
      <w:tblPr/>
      <w:tcPr>
        <w:tcBorders>
          <w:bottom w:val="single" w:sz="12" w:space="0" w:color="52CEFF" w:themeColor="accent3" w:themeTint="99"/>
        </w:tcBorders>
      </w:tcPr>
    </w:tblStylePr>
    <w:tblStylePr w:type="lastRow">
      <w:rPr>
        <w:b/>
        <w:bCs/>
      </w:rPr>
      <w:tblPr/>
      <w:tcPr>
        <w:tcBorders>
          <w:top w:val="double" w:sz="2" w:space="0" w:color="52CEFF" w:themeColor="accent3"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rsid w:val="00AF7CD6"/>
    <w:tblPr>
      <w:tblStyleRowBandSize w:val="1"/>
      <w:tblStyleColBandSize w:val="1"/>
      <w:tblBorders>
        <w:top w:val="single" w:sz="4" w:space="0" w:color="8BDEFF" w:themeColor="accent3" w:themeTint="66"/>
        <w:left w:val="single" w:sz="4" w:space="0" w:color="8BDEFF" w:themeColor="accent3" w:themeTint="66"/>
        <w:bottom w:val="single" w:sz="4" w:space="0" w:color="8BDEFF" w:themeColor="accent3" w:themeTint="66"/>
        <w:right w:val="single" w:sz="4" w:space="0" w:color="8BDEFF" w:themeColor="accent3" w:themeTint="66"/>
        <w:insideH w:val="single" w:sz="4" w:space="0" w:color="8BDEFF" w:themeColor="accent3" w:themeTint="66"/>
        <w:insideV w:val="single" w:sz="4" w:space="0" w:color="8BDEFF" w:themeColor="accent3" w:themeTint="66"/>
      </w:tblBorders>
    </w:tblPr>
    <w:tblStylePr w:type="firstRow">
      <w:rPr>
        <w:b/>
        <w:bCs/>
      </w:rPr>
      <w:tblPr/>
      <w:tcPr>
        <w:tcBorders>
          <w:bottom w:val="single" w:sz="12" w:space="0" w:color="52CEFF" w:themeColor="accent3" w:themeTint="99"/>
        </w:tcBorders>
      </w:tcPr>
    </w:tblStylePr>
    <w:tblStylePr w:type="lastRow">
      <w:rPr>
        <w:b/>
        <w:bCs/>
      </w:rPr>
      <w:tblPr/>
      <w:tcPr>
        <w:tcBorders>
          <w:top w:val="double" w:sz="2" w:space="0" w:color="52CEFF" w:themeColor="accent3"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1B56C8"/>
    <w:pPr>
      <w:keepLines/>
      <w:tabs>
        <w:tab w:val="clear" w:pos="0"/>
        <w:tab w:val="clear" w:pos="567"/>
        <w:tab w:val="clear" w:pos="8902"/>
      </w:tabs>
      <w:spacing w:before="240" w:after="0" w:line="259" w:lineRule="auto"/>
      <w:outlineLvl w:val="9"/>
    </w:pPr>
    <w:rPr>
      <w:rFonts w:asciiTheme="majorHAnsi" w:eastAsiaTheme="majorEastAsia" w:hAnsiTheme="majorHAnsi" w:cstheme="majorBidi"/>
      <w:b w:val="0"/>
      <w:color w:val="001D58" w:themeColor="accent1" w:themeShade="BF"/>
      <w:sz w:val="32"/>
      <w:szCs w:val="32"/>
      <w:lang w:val="en-US"/>
    </w:rPr>
  </w:style>
  <w:style w:type="paragraph" w:styleId="CommentSubject">
    <w:name w:val="annotation subject"/>
    <w:basedOn w:val="CommentText"/>
    <w:next w:val="CommentText"/>
    <w:link w:val="CommentSubjectChar"/>
    <w:semiHidden/>
    <w:unhideWhenUsed/>
    <w:rsid w:val="00A378A2"/>
    <w:pPr>
      <w:tabs>
        <w:tab w:val="clear" w:pos="9356"/>
      </w:tabs>
      <w:spacing w:line="240" w:lineRule="auto"/>
    </w:pPr>
    <w:rPr>
      <w:b/>
      <w:bCs/>
    </w:rPr>
  </w:style>
  <w:style w:type="character" w:customStyle="1" w:styleId="CommentSubjectChar">
    <w:name w:val="Comment Subject Char"/>
    <w:basedOn w:val="CommentTextChar"/>
    <w:link w:val="CommentSubject"/>
    <w:semiHidden/>
    <w:rsid w:val="00A378A2"/>
    <w:rPr>
      <w:rFonts w:ascii="Arial" w:hAnsi="Arial"/>
      <w:b/>
      <w:bCs/>
      <w:lang w:eastAsia="en-US"/>
    </w:rPr>
  </w:style>
  <w:style w:type="paragraph" w:customStyle="1" w:styleId="Brdtekst">
    <w:name w:val="Brødtekst"/>
    <w:basedOn w:val="Normal"/>
    <w:qFormat/>
    <w:rsid w:val="00475C3B"/>
    <w:pPr>
      <w:spacing w:before="60" w:line="280" w:lineRule="atLeast"/>
      <w:jc w:val="left"/>
    </w:pPr>
    <w:rPr>
      <w:lang w:eastAsia="da-DK"/>
    </w:rPr>
  </w:style>
  <w:style w:type="paragraph" w:styleId="Title">
    <w:name w:val="Title"/>
    <w:basedOn w:val="Normal"/>
    <w:next w:val="Normal"/>
    <w:link w:val="TitleChar"/>
    <w:qFormat/>
    <w:rsid w:val="00CF391C"/>
    <w:pPr>
      <w:tabs>
        <w:tab w:val="clear" w:pos="0"/>
        <w:tab w:val="clear" w:pos="567"/>
        <w:tab w:val="clear" w:pos="8902"/>
      </w:tabs>
      <w:spacing w:after="0"/>
      <w:contextualSpacing/>
      <w:jc w:val="left"/>
    </w:pPr>
    <w:rPr>
      <w:rFonts w:asciiTheme="majorHAnsi" w:eastAsiaTheme="majorEastAsia" w:hAnsiTheme="majorHAnsi" w:cstheme="majorBidi"/>
      <w:color w:val="262626" w:themeColor="text1" w:themeTint="D9"/>
      <w:spacing w:val="-15"/>
      <w:sz w:val="96"/>
      <w:szCs w:val="96"/>
      <w:lang w:val="en-AU" w:eastAsia="en-AU"/>
    </w:rPr>
  </w:style>
  <w:style w:type="character" w:customStyle="1" w:styleId="TitleChar">
    <w:name w:val="Title Char"/>
    <w:basedOn w:val="DefaultParagraphFont"/>
    <w:link w:val="Title"/>
    <w:rsid w:val="00CF391C"/>
    <w:rPr>
      <w:rFonts w:asciiTheme="majorHAnsi" w:eastAsiaTheme="majorEastAsia" w:hAnsiTheme="majorHAnsi" w:cstheme="majorBidi"/>
      <w:color w:val="262626" w:themeColor="text1" w:themeTint="D9"/>
      <w:spacing w:val="-15"/>
      <w:sz w:val="96"/>
      <w:szCs w:val="96"/>
      <w:lang w:val="en-AU" w:eastAsia="en-AU"/>
    </w:rPr>
  </w:style>
  <w:style w:type="paragraph" w:styleId="Subtitle">
    <w:name w:val="Subtitle"/>
    <w:basedOn w:val="Normal"/>
    <w:next w:val="Normal"/>
    <w:link w:val="SubtitleChar"/>
    <w:qFormat/>
    <w:rsid w:val="00CF391C"/>
    <w:pPr>
      <w:tabs>
        <w:tab w:val="clear" w:pos="0"/>
        <w:tab w:val="clear" w:pos="567"/>
        <w:tab w:val="clear" w:pos="8902"/>
      </w:tabs>
      <w:spacing w:after="200"/>
      <w:jc w:val="left"/>
    </w:pPr>
    <w:rPr>
      <w:rFonts w:asciiTheme="majorHAnsi" w:eastAsiaTheme="majorEastAsia" w:hAnsiTheme="majorHAnsi" w:cstheme="majorBidi"/>
      <w:sz w:val="30"/>
      <w:szCs w:val="30"/>
      <w:lang w:val="en-AU" w:eastAsia="en-AU"/>
    </w:rPr>
  </w:style>
  <w:style w:type="character" w:customStyle="1" w:styleId="SubtitleChar">
    <w:name w:val="Subtitle Char"/>
    <w:basedOn w:val="DefaultParagraphFont"/>
    <w:link w:val="Subtitle"/>
    <w:rsid w:val="00CF391C"/>
    <w:rPr>
      <w:rFonts w:asciiTheme="majorHAnsi" w:eastAsiaTheme="majorEastAsia" w:hAnsiTheme="majorHAnsi" w:cstheme="majorBidi"/>
      <w:sz w:val="30"/>
      <w:szCs w:val="30"/>
      <w:lang w:val="en-AU" w:eastAsia="en-AU"/>
    </w:rPr>
  </w:style>
  <w:style w:type="paragraph" w:customStyle="1" w:styleId="CompanyName">
    <w:name w:val="Company Name"/>
    <w:basedOn w:val="Normal"/>
    <w:autoRedefine/>
    <w:qFormat/>
    <w:rsid w:val="000C5BFD"/>
    <w:pPr>
      <w:tabs>
        <w:tab w:val="clear" w:pos="0"/>
        <w:tab w:val="clear" w:pos="567"/>
        <w:tab w:val="clear" w:pos="8902"/>
      </w:tabs>
      <w:spacing w:before="2000" w:after="80"/>
      <w:jc w:val="right"/>
    </w:pPr>
    <w:rPr>
      <w:rFonts w:ascii="EYInterstate" w:eastAsia="Times" w:hAnsi="EYInterstate" w:cs="Calibri"/>
      <w:b/>
      <w:noProof/>
      <w:sz w:val="56"/>
      <w:lang w:val="en-IN" w:eastAsia="en-IN"/>
    </w:rPr>
  </w:style>
  <w:style w:type="paragraph" w:customStyle="1" w:styleId="Presentedby">
    <w:name w:val="Presented by"/>
    <w:basedOn w:val="Subtitle"/>
    <w:autoRedefine/>
    <w:qFormat/>
    <w:rsid w:val="00CF391C"/>
    <w:pPr>
      <w:keepNext/>
      <w:spacing w:before="800"/>
      <w:contextualSpacing/>
      <w:jc w:val="right"/>
      <w:outlineLvl w:val="0"/>
    </w:pPr>
    <w:rPr>
      <w:rFonts w:asciiTheme="minorHAnsi" w:eastAsia="Times New Roman" w:hAnsiTheme="minorHAnsi" w:cs="Times New Roman"/>
      <w:color w:val="7F7F7F" w:themeColor="text1" w:themeTint="80"/>
      <w:sz w:val="24"/>
      <w:szCs w:val="24"/>
      <w:lang w:val="en-US" w:eastAsia="en-US"/>
    </w:rPr>
  </w:style>
  <w:style w:type="paragraph" w:styleId="Revision">
    <w:name w:val="Revision"/>
    <w:hidden/>
    <w:uiPriority w:val="99"/>
    <w:semiHidden/>
    <w:rsid w:val="00EE2CFB"/>
    <w:rPr>
      <w:rFonts w:ascii="Arial" w:hAnsi="Arial"/>
      <w:lang w:eastAsia="en-US"/>
    </w:rPr>
  </w:style>
  <w:style w:type="table" w:styleId="MediumList2-Accent1">
    <w:name w:val="Medium List 2 Accent 1"/>
    <w:basedOn w:val="TableNormal"/>
    <w:uiPriority w:val="66"/>
    <w:rsid w:val="002A415E"/>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2776" w:themeColor="accent1"/>
        <w:left w:val="single" w:sz="8" w:space="0" w:color="002776" w:themeColor="accent1"/>
        <w:bottom w:val="single" w:sz="8" w:space="0" w:color="002776" w:themeColor="accent1"/>
        <w:right w:val="single" w:sz="8" w:space="0" w:color="002776" w:themeColor="accent1"/>
      </w:tblBorders>
    </w:tblPr>
    <w:tblStylePr w:type="firstRow">
      <w:rPr>
        <w:sz w:val="24"/>
        <w:szCs w:val="24"/>
      </w:rPr>
      <w:tblPr/>
      <w:tcPr>
        <w:tcBorders>
          <w:top w:val="nil"/>
          <w:left w:val="nil"/>
          <w:bottom w:val="single" w:sz="24" w:space="0" w:color="002776" w:themeColor="accent1"/>
          <w:right w:val="nil"/>
          <w:insideH w:val="nil"/>
          <w:insideV w:val="nil"/>
        </w:tcBorders>
        <w:shd w:val="clear" w:color="auto" w:fill="FFFFFF" w:themeFill="background1"/>
      </w:tcPr>
    </w:tblStylePr>
    <w:tblStylePr w:type="lastRow">
      <w:tblPr/>
      <w:tcPr>
        <w:tcBorders>
          <w:top w:val="single" w:sz="8" w:space="0" w:color="002776"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2776" w:themeColor="accent1"/>
          <w:insideH w:val="nil"/>
          <w:insideV w:val="nil"/>
        </w:tcBorders>
        <w:shd w:val="clear" w:color="auto" w:fill="FFFFFF" w:themeFill="background1"/>
      </w:tcPr>
    </w:tblStylePr>
    <w:tblStylePr w:type="lastCol">
      <w:tblPr/>
      <w:tcPr>
        <w:tcBorders>
          <w:top w:val="nil"/>
          <w:left w:val="single" w:sz="8" w:space="0" w:color="002776"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EBDFF" w:themeFill="accent1" w:themeFillTint="3F"/>
      </w:tcPr>
    </w:tblStylePr>
    <w:tblStylePr w:type="band1Horz">
      <w:tblPr/>
      <w:tcPr>
        <w:tcBorders>
          <w:top w:val="nil"/>
          <w:bottom w:val="nil"/>
          <w:insideH w:val="nil"/>
          <w:insideV w:val="nil"/>
        </w:tcBorders>
        <w:shd w:val="clear" w:color="auto" w:fill="9EBD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2Char">
    <w:name w:val="Heading 2 Char"/>
    <w:basedOn w:val="DefaultParagraphFont"/>
    <w:link w:val="Heading2"/>
    <w:rsid w:val="005B66DD"/>
    <w:rPr>
      <w:rFonts w:ascii="Arial" w:hAnsi="Arial"/>
      <w:b/>
      <w:sz w:val="26"/>
      <w:lang w:eastAsia="en-US"/>
    </w:rPr>
  </w:style>
  <w:style w:type="paragraph" w:customStyle="1" w:styleId="Default">
    <w:name w:val="Default"/>
    <w:rsid w:val="00896631"/>
    <w:pPr>
      <w:autoSpaceDE w:val="0"/>
      <w:autoSpaceDN w:val="0"/>
      <w:adjustRightInd w:val="0"/>
    </w:pPr>
    <w:rPr>
      <w:rFonts w:ascii="Calibri" w:hAnsi="Calibri" w:cs="Calibri"/>
      <w:color w:val="000000"/>
      <w:sz w:val="24"/>
      <w:szCs w:val="24"/>
      <w:lang w:val="en-US"/>
    </w:rPr>
  </w:style>
  <w:style w:type="paragraph" w:styleId="NoSpacing">
    <w:name w:val="No Spacing"/>
    <w:uiPriority w:val="1"/>
    <w:qFormat/>
    <w:rsid w:val="008C12E9"/>
    <w:rPr>
      <w:rFonts w:asciiTheme="minorHAnsi" w:eastAsiaTheme="minorHAnsi" w:hAnsiTheme="minorHAnsi" w:cstheme="minorBidi"/>
      <w:sz w:val="22"/>
      <w:szCs w:val="22"/>
      <w:lang w:val="en-CA" w:eastAsia="en-US"/>
    </w:rPr>
  </w:style>
  <w:style w:type="paragraph" w:styleId="TableofFigures">
    <w:name w:val="table of figures"/>
    <w:basedOn w:val="Normal"/>
    <w:next w:val="Normal"/>
    <w:semiHidden/>
    <w:unhideWhenUsed/>
    <w:rsid w:val="005A4307"/>
    <w:pPr>
      <w:tabs>
        <w:tab w:val="clear" w:pos="0"/>
        <w:tab w:val="clear" w:pos="567"/>
        <w:tab w:val="clear" w:pos="8902"/>
      </w:tabs>
      <w:spacing w:after="0"/>
    </w:pPr>
  </w:style>
  <w:style w:type="paragraph" w:styleId="NormalWeb">
    <w:name w:val="Normal (Web)"/>
    <w:basedOn w:val="Normal"/>
    <w:uiPriority w:val="99"/>
    <w:unhideWhenUsed/>
    <w:rsid w:val="00725A4E"/>
    <w:pPr>
      <w:tabs>
        <w:tab w:val="clear" w:pos="0"/>
        <w:tab w:val="clear" w:pos="567"/>
        <w:tab w:val="clear" w:pos="8902"/>
      </w:tabs>
      <w:spacing w:before="100" w:beforeAutospacing="1" w:after="100" w:afterAutospacing="1"/>
      <w:jc w:val="left"/>
    </w:pPr>
    <w:rPr>
      <w:rFonts w:ascii="Times New Roman" w:hAnsi="Times New Roman"/>
      <w:sz w:val="24"/>
      <w:szCs w:val="24"/>
      <w:lang w:val="en-US" w:bidi="th-TH"/>
    </w:rPr>
  </w:style>
  <w:style w:type="character" w:customStyle="1" w:styleId="Ov1nrChar">
    <w:name w:val="Ov1 nr. Char"/>
    <w:basedOn w:val="DefaultParagraphFont"/>
    <w:link w:val="Ov1nr"/>
    <w:rsid w:val="004B653A"/>
    <w:rPr>
      <w:rFonts w:ascii="Arial" w:hAnsi="Arial"/>
      <w:color w:val="002776"/>
      <w:sz w:val="60"/>
      <w:lang w:eastAsia="en-US"/>
    </w:rPr>
  </w:style>
  <w:style w:type="character" w:customStyle="1" w:styleId="Ov2nrChar">
    <w:name w:val="Ov2 nr. Char"/>
    <w:basedOn w:val="Ov1nrChar"/>
    <w:link w:val="Ov2nr"/>
    <w:rsid w:val="004B653A"/>
    <w:rPr>
      <w:rFonts w:ascii="Arial" w:hAnsi="Arial"/>
      <w:b/>
      <w:color w:val="000000" w:themeColor="text1"/>
      <w:sz w:val="36"/>
      <w:lang w:eastAsia="en-US"/>
    </w:rPr>
  </w:style>
  <w:style w:type="character" w:customStyle="1" w:styleId="UnresolvedMention1">
    <w:name w:val="Unresolved Mention1"/>
    <w:basedOn w:val="DefaultParagraphFont"/>
    <w:uiPriority w:val="99"/>
    <w:semiHidden/>
    <w:unhideWhenUsed/>
    <w:rsid w:val="00BA65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09587">
      <w:bodyDiv w:val="1"/>
      <w:marLeft w:val="0"/>
      <w:marRight w:val="0"/>
      <w:marTop w:val="0"/>
      <w:marBottom w:val="0"/>
      <w:divBdr>
        <w:top w:val="none" w:sz="0" w:space="0" w:color="auto"/>
        <w:left w:val="none" w:sz="0" w:space="0" w:color="auto"/>
        <w:bottom w:val="none" w:sz="0" w:space="0" w:color="auto"/>
        <w:right w:val="none" w:sz="0" w:space="0" w:color="auto"/>
      </w:divBdr>
    </w:div>
    <w:div w:id="21562249">
      <w:bodyDiv w:val="1"/>
      <w:marLeft w:val="0"/>
      <w:marRight w:val="0"/>
      <w:marTop w:val="0"/>
      <w:marBottom w:val="0"/>
      <w:divBdr>
        <w:top w:val="none" w:sz="0" w:space="0" w:color="auto"/>
        <w:left w:val="none" w:sz="0" w:space="0" w:color="auto"/>
        <w:bottom w:val="none" w:sz="0" w:space="0" w:color="auto"/>
        <w:right w:val="none" w:sz="0" w:space="0" w:color="auto"/>
      </w:divBdr>
    </w:div>
    <w:div w:id="68577523">
      <w:bodyDiv w:val="1"/>
      <w:marLeft w:val="0"/>
      <w:marRight w:val="0"/>
      <w:marTop w:val="0"/>
      <w:marBottom w:val="0"/>
      <w:divBdr>
        <w:top w:val="none" w:sz="0" w:space="0" w:color="auto"/>
        <w:left w:val="none" w:sz="0" w:space="0" w:color="auto"/>
        <w:bottom w:val="none" w:sz="0" w:space="0" w:color="auto"/>
        <w:right w:val="none" w:sz="0" w:space="0" w:color="auto"/>
      </w:divBdr>
    </w:div>
    <w:div w:id="80833034">
      <w:bodyDiv w:val="1"/>
      <w:marLeft w:val="0"/>
      <w:marRight w:val="0"/>
      <w:marTop w:val="0"/>
      <w:marBottom w:val="0"/>
      <w:divBdr>
        <w:top w:val="none" w:sz="0" w:space="0" w:color="auto"/>
        <w:left w:val="none" w:sz="0" w:space="0" w:color="auto"/>
        <w:bottom w:val="none" w:sz="0" w:space="0" w:color="auto"/>
        <w:right w:val="none" w:sz="0" w:space="0" w:color="auto"/>
      </w:divBdr>
    </w:div>
    <w:div w:id="135027123">
      <w:bodyDiv w:val="1"/>
      <w:marLeft w:val="0"/>
      <w:marRight w:val="0"/>
      <w:marTop w:val="0"/>
      <w:marBottom w:val="0"/>
      <w:divBdr>
        <w:top w:val="none" w:sz="0" w:space="0" w:color="auto"/>
        <w:left w:val="none" w:sz="0" w:space="0" w:color="auto"/>
        <w:bottom w:val="none" w:sz="0" w:space="0" w:color="auto"/>
        <w:right w:val="none" w:sz="0" w:space="0" w:color="auto"/>
      </w:divBdr>
    </w:div>
    <w:div w:id="262542913">
      <w:bodyDiv w:val="1"/>
      <w:marLeft w:val="0"/>
      <w:marRight w:val="0"/>
      <w:marTop w:val="0"/>
      <w:marBottom w:val="0"/>
      <w:divBdr>
        <w:top w:val="none" w:sz="0" w:space="0" w:color="auto"/>
        <w:left w:val="none" w:sz="0" w:space="0" w:color="auto"/>
        <w:bottom w:val="none" w:sz="0" w:space="0" w:color="auto"/>
        <w:right w:val="none" w:sz="0" w:space="0" w:color="auto"/>
      </w:divBdr>
    </w:div>
    <w:div w:id="263850444">
      <w:bodyDiv w:val="1"/>
      <w:marLeft w:val="0"/>
      <w:marRight w:val="0"/>
      <w:marTop w:val="0"/>
      <w:marBottom w:val="0"/>
      <w:divBdr>
        <w:top w:val="none" w:sz="0" w:space="0" w:color="auto"/>
        <w:left w:val="none" w:sz="0" w:space="0" w:color="auto"/>
        <w:bottom w:val="none" w:sz="0" w:space="0" w:color="auto"/>
        <w:right w:val="none" w:sz="0" w:space="0" w:color="auto"/>
      </w:divBdr>
    </w:div>
    <w:div w:id="284427086">
      <w:bodyDiv w:val="1"/>
      <w:marLeft w:val="0"/>
      <w:marRight w:val="0"/>
      <w:marTop w:val="0"/>
      <w:marBottom w:val="0"/>
      <w:divBdr>
        <w:top w:val="none" w:sz="0" w:space="0" w:color="auto"/>
        <w:left w:val="none" w:sz="0" w:space="0" w:color="auto"/>
        <w:bottom w:val="none" w:sz="0" w:space="0" w:color="auto"/>
        <w:right w:val="none" w:sz="0" w:space="0" w:color="auto"/>
      </w:divBdr>
    </w:div>
    <w:div w:id="335151951">
      <w:bodyDiv w:val="1"/>
      <w:marLeft w:val="0"/>
      <w:marRight w:val="0"/>
      <w:marTop w:val="0"/>
      <w:marBottom w:val="0"/>
      <w:divBdr>
        <w:top w:val="none" w:sz="0" w:space="0" w:color="auto"/>
        <w:left w:val="none" w:sz="0" w:space="0" w:color="auto"/>
        <w:bottom w:val="none" w:sz="0" w:space="0" w:color="auto"/>
        <w:right w:val="none" w:sz="0" w:space="0" w:color="auto"/>
      </w:divBdr>
    </w:div>
    <w:div w:id="356929650">
      <w:bodyDiv w:val="1"/>
      <w:marLeft w:val="0"/>
      <w:marRight w:val="0"/>
      <w:marTop w:val="0"/>
      <w:marBottom w:val="0"/>
      <w:divBdr>
        <w:top w:val="none" w:sz="0" w:space="0" w:color="auto"/>
        <w:left w:val="none" w:sz="0" w:space="0" w:color="auto"/>
        <w:bottom w:val="none" w:sz="0" w:space="0" w:color="auto"/>
        <w:right w:val="none" w:sz="0" w:space="0" w:color="auto"/>
      </w:divBdr>
    </w:div>
    <w:div w:id="543980914">
      <w:bodyDiv w:val="1"/>
      <w:marLeft w:val="0"/>
      <w:marRight w:val="0"/>
      <w:marTop w:val="0"/>
      <w:marBottom w:val="0"/>
      <w:divBdr>
        <w:top w:val="none" w:sz="0" w:space="0" w:color="auto"/>
        <w:left w:val="none" w:sz="0" w:space="0" w:color="auto"/>
        <w:bottom w:val="none" w:sz="0" w:space="0" w:color="auto"/>
        <w:right w:val="none" w:sz="0" w:space="0" w:color="auto"/>
      </w:divBdr>
    </w:div>
    <w:div w:id="660427190">
      <w:bodyDiv w:val="1"/>
      <w:marLeft w:val="0"/>
      <w:marRight w:val="0"/>
      <w:marTop w:val="0"/>
      <w:marBottom w:val="0"/>
      <w:divBdr>
        <w:top w:val="none" w:sz="0" w:space="0" w:color="auto"/>
        <w:left w:val="none" w:sz="0" w:space="0" w:color="auto"/>
        <w:bottom w:val="none" w:sz="0" w:space="0" w:color="auto"/>
        <w:right w:val="none" w:sz="0" w:space="0" w:color="auto"/>
      </w:divBdr>
    </w:div>
    <w:div w:id="670180882">
      <w:bodyDiv w:val="1"/>
      <w:marLeft w:val="0"/>
      <w:marRight w:val="0"/>
      <w:marTop w:val="0"/>
      <w:marBottom w:val="0"/>
      <w:divBdr>
        <w:top w:val="none" w:sz="0" w:space="0" w:color="auto"/>
        <w:left w:val="none" w:sz="0" w:space="0" w:color="auto"/>
        <w:bottom w:val="none" w:sz="0" w:space="0" w:color="auto"/>
        <w:right w:val="none" w:sz="0" w:space="0" w:color="auto"/>
      </w:divBdr>
    </w:div>
    <w:div w:id="737483452">
      <w:bodyDiv w:val="1"/>
      <w:marLeft w:val="0"/>
      <w:marRight w:val="0"/>
      <w:marTop w:val="0"/>
      <w:marBottom w:val="0"/>
      <w:divBdr>
        <w:top w:val="none" w:sz="0" w:space="0" w:color="auto"/>
        <w:left w:val="none" w:sz="0" w:space="0" w:color="auto"/>
        <w:bottom w:val="none" w:sz="0" w:space="0" w:color="auto"/>
        <w:right w:val="none" w:sz="0" w:space="0" w:color="auto"/>
      </w:divBdr>
    </w:div>
    <w:div w:id="791479943">
      <w:bodyDiv w:val="1"/>
      <w:marLeft w:val="0"/>
      <w:marRight w:val="0"/>
      <w:marTop w:val="0"/>
      <w:marBottom w:val="0"/>
      <w:divBdr>
        <w:top w:val="none" w:sz="0" w:space="0" w:color="auto"/>
        <w:left w:val="none" w:sz="0" w:space="0" w:color="auto"/>
        <w:bottom w:val="none" w:sz="0" w:space="0" w:color="auto"/>
        <w:right w:val="none" w:sz="0" w:space="0" w:color="auto"/>
      </w:divBdr>
    </w:div>
    <w:div w:id="793400784">
      <w:bodyDiv w:val="1"/>
      <w:marLeft w:val="0"/>
      <w:marRight w:val="0"/>
      <w:marTop w:val="0"/>
      <w:marBottom w:val="0"/>
      <w:divBdr>
        <w:top w:val="none" w:sz="0" w:space="0" w:color="auto"/>
        <w:left w:val="none" w:sz="0" w:space="0" w:color="auto"/>
        <w:bottom w:val="none" w:sz="0" w:space="0" w:color="auto"/>
        <w:right w:val="none" w:sz="0" w:space="0" w:color="auto"/>
      </w:divBdr>
    </w:div>
    <w:div w:id="821242187">
      <w:bodyDiv w:val="1"/>
      <w:marLeft w:val="0"/>
      <w:marRight w:val="0"/>
      <w:marTop w:val="0"/>
      <w:marBottom w:val="0"/>
      <w:divBdr>
        <w:top w:val="none" w:sz="0" w:space="0" w:color="auto"/>
        <w:left w:val="none" w:sz="0" w:space="0" w:color="auto"/>
        <w:bottom w:val="none" w:sz="0" w:space="0" w:color="auto"/>
        <w:right w:val="none" w:sz="0" w:space="0" w:color="auto"/>
      </w:divBdr>
    </w:div>
    <w:div w:id="841428727">
      <w:bodyDiv w:val="1"/>
      <w:marLeft w:val="0"/>
      <w:marRight w:val="0"/>
      <w:marTop w:val="0"/>
      <w:marBottom w:val="0"/>
      <w:divBdr>
        <w:top w:val="none" w:sz="0" w:space="0" w:color="auto"/>
        <w:left w:val="none" w:sz="0" w:space="0" w:color="auto"/>
        <w:bottom w:val="none" w:sz="0" w:space="0" w:color="auto"/>
        <w:right w:val="none" w:sz="0" w:space="0" w:color="auto"/>
      </w:divBdr>
    </w:div>
    <w:div w:id="960184240">
      <w:bodyDiv w:val="1"/>
      <w:marLeft w:val="0"/>
      <w:marRight w:val="0"/>
      <w:marTop w:val="0"/>
      <w:marBottom w:val="0"/>
      <w:divBdr>
        <w:top w:val="none" w:sz="0" w:space="0" w:color="auto"/>
        <w:left w:val="none" w:sz="0" w:space="0" w:color="auto"/>
        <w:bottom w:val="none" w:sz="0" w:space="0" w:color="auto"/>
        <w:right w:val="none" w:sz="0" w:space="0" w:color="auto"/>
      </w:divBdr>
    </w:div>
    <w:div w:id="1051877723">
      <w:bodyDiv w:val="1"/>
      <w:marLeft w:val="0"/>
      <w:marRight w:val="0"/>
      <w:marTop w:val="0"/>
      <w:marBottom w:val="0"/>
      <w:divBdr>
        <w:top w:val="none" w:sz="0" w:space="0" w:color="auto"/>
        <w:left w:val="none" w:sz="0" w:space="0" w:color="auto"/>
        <w:bottom w:val="none" w:sz="0" w:space="0" w:color="auto"/>
        <w:right w:val="none" w:sz="0" w:space="0" w:color="auto"/>
      </w:divBdr>
    </w:div>
    <w:div w:id="1053191595">
      <w:bodyDiv w:val="1"/>
      <w:marLeft w:val="0"/>
      <w:marRight w:val="0"/>
      <w:marTop w:val="0"/>
      <w:marBottom w:val="0"/>
      <w:divBdr>
        <w:top w:val="none" w:sz="0" w:space="0" w:color="auto"/>
        <w:left w:val="none" w:sz="0" w:space="0" w:color="auto"/>
        <w:bottom w:val="none" w:sz="0" w:space="0" w:color="auto"/>
        <w:right w:val="none" w:sz="0" w:space="0" w:color="auto"/>
      </w:divBdr>
    </w:div>
    <w:div w:id="1102726539">
      <w:bodyDiv w:val="1"/>
      <w:marLeft w:val="0"/>
      <w:marRight w:val="0"/>
      <w:marTop w:val="0"/>
      <w:marBottom w:val="0"/>
      <w:divBdr>
        <w:top w:val="none" w:sz="0" w:space="0" w:color="auto"/>
        <w:left w:val="none" w:sz="0" w:space="0" w:color="auto"/>
        <w:bottom w:val="none" w:sz="0" w:space="0" w:color="auto"/>
        <w:right w:val="none" w:sz="0" w:space="0" w:color="auto"/>
      </w:divBdr>
    </w:div>
    <w:div w:id="1202204847">
      <w:bodyDiv w:val="1"/>
      <w:marLeft w:val="0"/>
      <w:marRight w:val="0"/>
      <w:marTop w:val="0"/>
      <w:marBottom w:val="0"/>
      <w:divBdr>
        <w:top w:val="none" w:sz="0" w:space="0" w:color="auto"/>
        <w:left w:val="none" w:sz="0" w:space="0" w:color="auto"/>
        <w:bottom w:val="none" w:sz="0" w:space="0" w:color="auto"/>
        <w:right w:val="none" w:sz="0" w:space="0" w:color="auto"/>
      </w:divBdr>
    </w:div>
    <w:div w:id="1243219986">
      <w:bodyDiv w:val="1"/>
      <w:marLeft w:val="0"/>
      <w:marRight w:val="0"/>
      <w:marTop w:val="0"/>
      <w:marBottom w:val="0"/>
      <w:divBdr>
        <w:top w:val="none" w:sz="0" w:space="0" w:color="auto"/>
        <w:left w:val="none" w:sz="0" w:space="0" w:color="auto"/>
        <w:bottom w:val="none" w:sz="0" w:space="0" w:color="auto"/>
        <w:right w:val="none" w:sz="0" w:space="0" w:color="auto"/>
      </w:divBdr>
    </w:div>
    <w:div w:id="1261061537">
      <w:bodyDiv w:val="1"/>
      <w:marLeft w:val="0"/>
      <w:marRight w:val="0"/>
      <w:marTop w:val="0"/>
      <w:marBottom w:val="0"/>
      <w:divBdr>
        <w:top w:val="none" w:sz="0" w:space="0" w:color="auto"/>
        <w:left w:val="none" w:sz="0" w:space="0" w:color="auto"/>
        <w:bottom w:val="none" w:sz="0" w:space="0" w:color="auto"/>
        <w:right w:val="none" w:sz="0" w:space="0" w:color="auto"/>
      </w:divBdr>
    </w:div>
    <w:div w:id="1285772713">
      <w:bodyDiv w:val="1"/>
      <w:marLeft w:val="0"/>
      <w:marRight w:val="0"/>
      <w:marTop w:val="0"/>
      <w:marBottom w:val="0"/>
      <w:divBdr>
        <w:top w:val="none" w:sz="0" w:space="0" w:color="auto"/>
        <w:left w:val="none" w:sz="0" w:space="0" w:color="auto"/>
        <w:bottom w:val="none" w:sz="0" w:space="0" w:color="auto"/>
        <w:right w:val="none" w:sz="0" w:space="0" w:color="auto"/>
      </w:divBdr>
      <w:divsChild>
        <w:div w:id="1308314662">
          <w:marLeft w:val="446"/>
          <w:marRight w:val="0"/>
          <w:marTop w:val="0"/>
          <w:marBottom w:val="0"/>
          <w:divBdr>
            <w:top w:val="none" w:sz="0" w:space="0" w:color="auto"/>
            <w:left w:val="none" w:sz="0" w:space="0" w:color="auto"/>
            <w:bottom w:val="none" w:sz="0" w:space="0" w:color="auto"/>
            <w:right w:val="none" w:sz="0" w:space="0" w:color="auto"/>
          </w:divBdr>
        </w:div>
        <w:div w:id="1401516796">
          <w:marLeft w:val="446"/>
          <w:marRight w:val="0"/>
          <w:marTop w:val="0"/>
          <w:marBottom w:val="0"/>
          <w:divBdr>
            <w:top w:val="none" w:sz="0" w:space="0" w:color="auto"/>
            <w:left w:val="none" w:sz="0" w:space="0" w:color="auto"/>
            <w:bottom w:val="none" w:sz="0" w:space="0" w:color="auto"/>
            <w:right w:val="none" w:sz="0" w:space="0" w:color="auto"/>
          </w:divBdr>
        </w:div>
        <w:div w:id="680474831">
          <w:marLeft w:val="446"/>
          <w:marRight w:val="0"/>
          <w:marTop w:val="0"/>
          <w:marBottom w:val="0"/>
          <w:divBdr>
            <w:top w:val="none" w:sz="0" w:space="0" w:color="auto"/>
            <w:left w:val="none" w:sz="0" w:space="0" w:color="auto"/>
            <w:bottom w:val="none" w:sz="0" w:space="0" w:color="auto"/>
            <w:right w:val="none" w:sz="0" w:space="0" w:color="auto"/>
          </w:divBdr>
        </w:div>
        <w:div w:id="1195852050">
          <w:marLeft w:val="446"/>
          <w:marRight w:val="0"/>
          <w:marTop w:val="0"/>
          <w:marBottom w:val="0"/>
          <w:divBdr>
            <w:top w:val="none" w:sz="0" w:space="0" w:color="auto"/>
            <w:left w:val="none" w:sz="0" w:space="0" w:color="auto"/>
            <w:bottom w:val="none" w:sz="0" w:space="0" w:color="auto"/>
            <w:right w:val="none" w:sz="0" w:space="0" w:color="auto"/>
          </w:divBdr>
        </w:div>
        <w:div w:id="643968303">
          <w:marLeft w:val="446"/>
          <w:marRight w:val="0"/>
          <w:marTop w:val="0"/>
          <w:marBottom w:val="0"/>
          <w:divBdr>
            <w:top w:val="none" w:sz="0" w:space="0" w:color="auto"/>
            <w:left w:val="none" w:sz="0" w:space="0" w:color="auto"/>
            <w:bottom w:val="none" w:sz="0" w:space="0" w:color="auto"/>
            <w:right w:val="none" w:sz="0" w:space="0" w:color="auto"/>
          </w:divBdr>
        </w:div>
        <w:div w:id="1350371951">
          <w:marLeft w:val="446"/>
          <w:marRight w:val="0"/>
          <w:marTop w:val="0"/>
          <w:marBottom w:val="0"/>
          <w:divBdr>
            <w:top w:val="none" w:sz="0" w:space="0" w:color="auto"/>
            <w:left w:val="none" w:sz="0" w:space="0" w:color="auto"/>
            <w:bottom w:val="none" w:sz="0" w:space="0" w:color="auto"/>
            <w:right w:val="none" w:sz="0" w:space="0" w:color="auto"/>
          </w:divBdr>
        </w:div>
        <w:div w:id="681778878">
          <w:marLeft w:val="446"/>
          <w:marRight w:val="0"/>
          <w:marTop w:val="0"/>
          <w:marBottom w:val="0"/>
          <w:divBdr>
            <w:top w:val="none" w:sz="0" w:space="0" w:color="auto"/>
            <w:left w:val="none" w:sz="0" w:space="0" w:color="auto"/>
            <w:bottom w:val="none" w:sz="0" w:space="0" w:color="auto"/>
            <w:right w:val="none" w:sz="0" w:space="0" w:color="auto"/>
          </w:divBdr>
        </w:div>
        <w:div w:id="537356619">
          <w:marLeft w:val="446"/>
          <w:marRight w:val="0"/>
          <w:marTop w:val="0"/>
          <w:marBottom w:val="0"/>
          <w:divBdr>
            <w:top w:val="none" w:sz="0" w:space="0" w:color="auto"/>
            <w:left w:val="none" w:sz="0" w:space="0" w:color="auto"/>
            <w:bottom w:val="none" w:sz="0" w:space="0" w:color="auto"/>
            <w:right w:val="none" w:sz="0" w:space="0" w:color="auto"/>
          </w:divBdr>
        </w:div>
        <w:div w:id="1696542192">
          <w:marLeft w:val="446"/>
          <w:marRight w:val="0"/>
          <w:marTop w:val="0"/>
          <w:marBottom w:val="0"/>
          <w:divBdr>
            <w:top w:val="none" w:sz="0" w:space="0" w:color="auto"/>
            <w:left w:val="none" w:sz="0" w:space="0" w:color="auto"/>
            <w:bottom w:val="none" w:sz="0" w:space="0" w:color="auto"/>
            <w:right w:val="none" w:sz="0" w:space="0" w:color="auto"/>
          </w:divBdr>
        </w:div>
        <w:div w:id="893154985">
          <w:marLeft w:val="446"/>
          <w:marRight w:val="0"/>
          <w:marTop w:val="0"/>
          <w:marBottom w:val="0"/>
          <w:divBdr>
            <w:top w:val="none" w:sz="0" w:space="0" w:color="auto"/>
            <w:left w:val="none" w:sz="0" w:space="0" w:color="auto"/>
            <w:bottom w:val="none" w:sz="0" w:space="0" w:color="auto"/>
            <w:right w:val="none" w:sz="0" w:space="0" w:color="auto"/>
          </w:divBdr>
        </w:div>
      </w:divsChild>
    </w:div>
    <w:div w:id="1319843091">
      <w:bodyDiv w:val="1"/>
      <w:marLeft w:val="0"/>
      <w:marRight w:val="0"/>
      <w:marTop w:val="0"/>
      <w:marBottom w:val="0"/>
      <w:divBdr>
        <w:top w:val="none" w:sz="0" w:space="0" w:color="auto"/>
        <w:left w:val="none" w:sz="0" w:space="0" w:color="auto"/>
        <w:bottom w:val="none" w:sz="0" w:space="0" w:color="auto"/>
        <w:right w:val="none" w:sz="0" w:space="0" w:color="auto"/>
      </w:divBdr>
    </w:div>
    <w:div w:id="1348485435">
      <w:bodyDiv w:val="1"/>
      <w:marLeft w:val="0"/>
      <w:marRight w:val="0"/>
      <w:marTop w:val="0"/>
      <w:marBottom w:val="0"/>
      <w:divBdr>
        <w:top w:val="none" w:sz="0" w:space="0" w:color="auto"/>
        <w:left w:val="none" w:sz="0" w:space="0" w:color="auto"/>
        <w:bottom w:val="none" w:sz="0" w:space="0" w:color="auto"/>
        <w:right w:val="none" w:sz="0" w:space="0" w:color="auto"/>
      </w:divBdr>
    </w:div>
    <w:div w:id="1373463397">
      <w:bodyDiv w:val="1"/>
      <w:marLeft w:val="0"/>
      <w:marRight w:val="0"/>
      <w:marTop w:val="0"/>
      <w:marBottom w:val="0"/>
      <w:divBdr>
        <w:top w:val="none" w:sz="0" w:space="0" w:color="auto"/>
        <w:left w:val="none" w:sz="0" w:space="0" w:color="auto"/>
        <w:bottom w:val="none" w:sz="0" w:space="0" w:color="auto"/>
        <w:right w:val="none" w:sz="0" w:space="0" w:color="auto"/>
      </w:divBdr>
    </w:div>
    <w:div w:id="1436174602">
      <w:bodyDiv w:val="1"/>
      <w:marLeft w:val="0"/>
      <w:marRight w:val="0"/>
      <w:marTop w:val="0"/>
      <w:marBottom w:val="0"/>
      <w:divBdr>
        <w:top w:val="none" w:sz="0" w:space="0" w:color="auto"/>
        <w:left w:val="none" w:sz="0" w:space="0" w:color="auto"/>
        <w:bottom w:val="none" w:sz="0" w:space="0" w:color="auto"/>
        <w:right w:val="none" w:sz="0" w:space="0" w:color="auto"/>
      </w:divBdr>
    </w:div>
    <w:div w:id="1571884751">
      <w:bodyDiv w:val="1"/>
      <w:marLeft w:val="0"/>
      <w:marRight w:val="0"/>
      <w:marTop w:val="0"/>
      <w:marBottom w:val="0"/>
      <w:divBdr>
        <w:top w:val="none" w:sz="0" w:space="0" w:color="auto"/>
        <w:left w:val="none" w:sz="0" w:space="0" w:color="auto"/>
        <w:bottom w:val="none" w:sz="0" w:space="0" w:color="auto"/>
        <w:right w:val="none" w:sz="0" w:space="0" w:color="auto"/>
      </w:divBdr>
    </w:div>
    <w:div w:id="1621909386">
      <w:bodyDiv w:val="1"/>
      <w:marLeft w:val="0"/>
      <w:marRight w:val="0"/>
      <w:marTop w:val="0"/>
      <w:marBottom w:val="0"/>
      <w:divBdr>
        <w:top w:val="none" w:sz="0" w:space="0" w:color="auto"/>
        <w:left w:val="none" w:sz="0" w:space="0" w:color="auto"/>
        <w:bottom w:val="none" w:sz="0" w:space="0" w:color="auto"/>
        <w:right w:val="none" w:sz="0" w:space="0" w:color="auto"/>
      </w:divBdr>
    </w:div>
    <w:div w:id="1622299328">
      <w:bodyDiv w:val="1"/>
      <w:marLeft w:val="0"/>
      <w:marRight w:val="0"/>
      <w:marTop w:val="0"/>
      <w:marBottom w:val="0"/>
      <w:divBdr>
        <w:top w:val="none" w:sz="0" w:space="0" w:color="auto"/>
        <w:left w:val="none" w:sz="0" w:space="0" w:color="auto"/>
        <w:bottom w:val="none" w:sz="0" w:space="0" w:color="auto"/>
        <w:right w:val="none" w:sz="0" w:space="0" w:color="auto"/>
      </w:divBdr>
    </w:div>
    <w:div w:id="1651322368">
      <w:bodyDiv w:val="1"/>
      <w:marLeft w:val="0"/>
      <w:marRight w:val="0"/>
      <w:marTop w:val="0"/>
      <w:marBottom w:val="0"/>
      <w:divBdr>
        <w:top w:val="none" w:sz="0" w:space="0" w:color="auto"/>
        <w:left w:val="none" w:sz="0" w:space="0" w:color="auto"/>
        <w:bottom w:val="none" w:sz="0" w:space="0" w:color="auto"/>
        <w:right w:val="none" w:sz="0" w:space="0" w:color="auto"/>
      </w:divBdr>
    </w:div>
    <w:div w:id="1855029169">
      <w:bodyDiv w:val="1"/>
      <w:marLeft w:val="0"/>
      <w:marRight w:val="0"/>
      <w:marTop w:val="0"/>
      <w:marBottom w:val="0"/>
      <w:divBdr>
        <w:top w:val="none" w:sz="0" w:space="0" w:color="auto"/>
        <w:left w:val="none" w:sz="0" w:space="0" w:color="auto"/>
        <w:bottom w:val="none" w:sz="0" w:space="0" w:color="auto"/>
        <w:right w:val="none" w:sz="0" w:space="0" w:color="auto"/>
      </w:divBdr>
    </w:div>
    <w:div w:id="1864972601">
      <w:bodyDiv w:val="1"/>
      <w:marLeft w:val="0"/>
      <w:marRight w:val="0"/>
      <w:marTop w:val="0"/>
      <w:marBottom w:val="0"/>
      <w:divBdr>
        <w:top w:val="none" w:sz="0" w:space="0" w:color="auto"/>
        <w:left w:val="none" w:sz="0" w:space="0" w:color="auto"/>
        <w:bottom w:val="none" w:sz="0" w:space="0" w:color="auto"/>
        <w:right w:val="none" w:sz="0" w:space="0" w:color="auto"/>
      </w:divBdr>
    </w:div>
    <w:div w:id="1954049981">
      <w:bodyDiv w:val="1"/>
      <w:marLeft w:val="0"/>
      <w:marRight w:val="0"/>
      <w:marTop w:val="0"/>
      <w:marBottom w:val="0"/>
      <w:divBdr>
        <w:top w:val="none" w:sz="0" w:space="0" w:color="auto"/>
        <w:left w:val="none" w:sz="0" w:space="0" w:color="auto"/>
        <w:bottom w:val="none" w:sz="0" w:space="0" w:color="auto"/>
        <w:right w:val="none" w:sz="0" w:space="0" w:color="auto"/>
      </w:divBdr>
    </w:div>
    <w:div w:id="1971666748">
      <w:bodyDiv w:val="1"/>
      <w:marLeft w:val="0"/>
      <w:marRight w:val="0"/>
      <w:marTop w:val="0"/>
      <w:marBottom w:val="0"/>
      <w:divBdr>
        <w:top w:val="none" w:sz="0" w:space="0" w:color="auto"/>
        <w:left w:val="none" w:sz="0" w:space="0" w:color="auto"/>
        <w:bottom w:val="none" w:sz="0" w:space="0" w:color="auto"/>
        <w:right w:val="none" w:sz="0" w:space="0" w:color="auto"/>
      </w:divBdr>
    </w:div>
    <w:div w:id="1982079797">
      <w:bodyDiv w:val="1"/>
      <w:marLeft w:val="0"/>
      <w:marRight w:val="0"/>
      <w:marTop w:val="0"/>
      <w:marBottom w:val="0"/>
      <w:divBdr>
        <w:top w:val="none" w:sz="0" w:space="0" w:color="auto"/>
        <w:left w:val="none" w:sz="0" w:space="0" w:color="auto"/>
        <w:bottom w:val="none" w:sz="0" w:space="0" w:color="auto"/>
        <w:right w:val="none" w:sz="0" w:space="0" w:color="auto"/>
      </w:divBdr>
    </w:div>
    <w:div w:id="2010133148">
      <w:bodyDiv w:val="1"/>
      <w:marLeft w:val="0"/>
      <w:marRight w:val="0"/>
      <w:marTop w:val="0"/>
      <w:marBottom w:val="0"/>
      <w:divBdr>
        <w:top w:val="none" w:sz="0" w:space="0" w:color="auto"/>
        <w:left w:val="none" w:sz="0" w:space="0" w:color="auto"/>
        <w:bottom w:val="none" w:sz="0" w:space="0" w:color="auto"/>
        <w:right w:val="none" w:sz="0" w:space="0" w:color="auto"/>
      </w:divBdr>
    </w:div>
    <w:div w:id="2022583108">
      <w:bodyDiv w:val="1"/>
      <w:marLeft w:val="0"/>
      <w:marRight w:val="0"/>
      <w:marTop w:val="0"/>
      <w:marBottom w:val="0"/>
      <w:divBdr>
        <w:top w:val="none" w:sz="0" w:space="0" w:color="auto"/>
        <w:left w:val="none" w:sz="0" w:space="0" w:color="auto"/>
        <w:bottom w:val="none" w:sz="0" w:space="0" w:color="auto"/>
        <w:right w:val="none" w:sz="0" w:space="0" w:color="auto"/>
      </w:divBdr>
    </w:div>
    <w:div w:id="2063361201">
      <w:bodyDiv w:val="1"/>
      <w:marLeft w:val="0"/>
      <w:marRight w:val="0"/>
      <w:marTop w:val="0"/>
      <w:marBottom w:val="0"/>
      <w:divBdr>
        <w:top w:val="none" w:sz="0" w:space="0" w:color="auto"/>
        <w:left w:val="none" w:sz="0" w:space="0" w:color="auto"/>
        <w:bottom w:val="none" w:sz="0" w:space="0" w:color="auto"/>
        <w:right w:val="none" w:sz="0" w:space="0" w:color="auto"/>
      </w:divBdr>
    </w:div>
    <w:div w:id="2067138473">
      <w:bodyDiv w:val="1"/>
      <w:marLeft w:val="0"/>
      <w:marRight w:val="0"/>
      <w:marTop w:val="0"/>
      <w:marBottom w:val="0"/>
      <w:divBdr>
        <w:top w:val="none" w:sz="0" w:space="0" w:color="auto"/>
        <w:left w:val="none" w:sz="0" w:space="0" w:color="auto"/>
        <w:bottom w:val="none" w:sz="0" w:space="0" w:color="auto"/>
        <w:right w:val="none" w:sz="0" w:space="0" w:color="auto"/>
      </w:divBdr>
    </w:div>
    <w:div w:id="2111505757">
      <w:bodyDiv w:val="1"/>
      <w:marLeft w:val="0"/>
      <w:marRight w:val="0"/>
      <w:marTop w:val="0"/>
      <w:marBottom w:val="0"/>
      <w:divBdr>
        <w:top w:val="none" w:sz="0" w:space="0" w:color="auto"/>
        <w:left w:val="none" w:sz="0" w:space="0" w:color="auto"/>
        <w:bottom w:val="none" w:sz="0" w:space="0" w:color="auto"/>
        <w:right w:val="none" w:sz="0" w:space="0" w:color="auto"/>
      </w:divBdr>
    </w:div>
    <w:div w:id="213925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package" Target="embeddings/Microsoft_Visio_Drawing.vsdx"/><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3.png"/><Relationship Id="rId84" Type="http://schemas.openxmlformats.org/officeDocument/2006/relationships/fontTable" Target="fontTable.xml"/><Relationship Id="rId16" Type="http://schemas.microsoft.com/office/2011/relationships/commentsExtended" Target="commentsExtended.xml"/><Relationship Id="rId11" Type="http://schemas.openxmlformats.org/officeDocument/2006/relationships/settings" Target="setting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customXml" Target="../customXml/item5.xml"/><Relationship Id="rId19" Type="http://schemas.openxmlformats.org/officeDocument/2006/relationships/image" Target="media/image2.png"/><Relationship Id="rId14" Type="http://schemas.openxmlformats.org/officeDocument/2006/relationships/endnotes" Target="endnotes.xml"/><Relationship Id="rId22" Type="http://schemas.openxmlformats.org/officeDocument/2006/relationships/image" Target="media/image4.emf"/><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hyperlink" Target="http://www.xiaomi.com" TargetMode="External"/><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customXml" Target="../customXml/item8.xml"/><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5.emf"/><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webSettings" Target="webSettings.xml"/><Relationship Id="rId17" Type="http://schemas.microsoft.com/office/2016/09/relationships/commentsIds" Target="commentsIds.xml"/><Relationship Id="rId25" Type="http://schemas.openxmlformats.org/officeDocument/2006/relationships/hyperlink" Target="https://www.naukri.com/recruit/login" TargetMode="External"/><Relationship Id="rId33" Type="http://schemas.openxmlformats.org/officeDocument/2006/relationships/image" Target="media/image12.png"/><Relationship Id="rId38" Type="http://schemas.openxmlformats.org/officeDocument/2006/relationships/hyperlink" Target="https://recruit.immjobs.com" TargetMode="External"/><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hyperlink" Target="https://internshala.com/" TargetMode="External"/><Relationship Id="rId20" Type="http://schemas.openxmlformats.org/officeDocument/2006/relationships/image" Target="media/image3.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comments" Target="comments.xml"/><Relationship Id="rId23" Type="http://schemas.openxmlformats.org/officeDocument/2006/relationships/package" Target="embeddings/Microsoft_Excel_Worksheet.xlsx"/><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styles" Target="styles.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oleObject" Target="embeddings/oleObject1.bin"/><Relationship Id="rId86"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footnotes" Target="footnotes.xml"/><Relationship Id="rId18" Type="http://schemas.openxmlformats.org/officeDocument/2006/relationships/image" Target="media/image1.png"/><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hyperlink" Target="https://www.naukri.com/recruit/login?msg=TO&amp;URL=https%3A%2F%2Frecruit.naukri.com" TargetMode="External"/><Relationship Id="rId76" Type="http://schemas.openxmlformats.org/officeDocument/2006/relationships/image" Target="media/image51.png"/><Relationship Id="rId7" Type="http://schemas.openxmlformats.org/officeDocument/2006/relationships/customXml" Target="../customXml/item7.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package" Target="embeddings/Microsoft_Excel_Worksheet1.xlsx"/><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Deloitte\Office\Word\Base%20Templates\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EB364D183BE479B948866B455C03B81"/>
        <w:category>
          <w:name w:val="General"/>
          <w:gallery w:val="placeholder"/>
        </w:category>
        <w:types>
          <w:type w:val="bbPlcHdr"/>
        </w:types>
        <w:behaviors>
          <w:behavior w:val="content"/>
        </w:behaviors>
        <w:guid w:val="{B3AD580F-963A-4992-91FF-26C5A17E8AA0}"/>
      </w:docPartPr>
      <w:docPartBody>
        <w:p w:rsidR="002D5B1B" w:rsidRDefault="002B308C" w:rsidP="002B308C">
          <w:pPr>
            <w:pStyle w:val="FEB364D183BE479B948866B455C03B81"/>
          </w:pPr>
          <w:r>
            <w:t>[Click to 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EYInterstate">
    <w:altName w:val="Corbel"/>
    <w:charset w:val="00"/>
    <w:family w:val="auto"/>
    <w:pitch w:val="variable"/>
    <w:sig w:usb0="800002AF" w:usb1="5000204A"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G Times (W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1304"/>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5511"/>
    <w:rsid w:val="000148B2"/>
    <w:rsid w:val="00020B11"/>
    <w:rsid w:val="000340CE"/>
    <w:rsid w:val="00043EB2"/>
    <w:rsid w:val="00054F46"/>
    <w:rsid w:val="00054FA0"/>
    <w:rsid w:val="00071C31"/>
    <w:rsid w:val="0008736F"/>
    <w:rsid w:val="000A456F"/>
    <w:rsid w:val="000B0C29"/>
    <w:rsid w:val="000B1954"/>
    <w:rsid w:val="000B7293"/>
    <w:rsid w:val="000E35E8"/>
    <w:rsid w:val="000F5F5B"/>
    <w:rsid w:val="000F695F"/>
    <w:rsid w:val="000F6D26"/>
    <w:rsid w:val="000F724E"/>
    <w:rsid w:val="00100ABF"/>
    <w:rsid w:val="0011327B"/>
    <w:rsid w:val="00113EE9"/>
    <w:rsid w:val="001151BA"/>
    <w:rsid w:val="00120161"/>
    <w:rsid w:val="00151E8C"/>
    <w:rsid w:val="00152A11"/>
    <w:rsid w:val="00166445"/>
    <w:rsid w:val="00185539"/>
    <w:rsid w:val="001A4823"/>
    <w:rsid w:val="001B2F2B"/>
    <w:rsid w:val="001B33EF"/>
    <w:rsid w:val="001B6C4F"/>
    <w:rsid w:val="001C2A93"/>
    <w:rsid w:val="001C6536"/>
    <w:rsid w:val="001D24EC"/>
    <w:rsid w:val="001E0BDE"/>
    <w:rsid w:val="00200525"/>
    <w:rsid w:val="00210609"/>
    <w:rsid w:val="0021637C"/>
    <w:rsid w:val="002808FB"/>
    <w:rsid w:val="00280D52"/>
    <w:rsid w:val="00285B98"/>
    <w:rsid w:val="0029511D"/>
    <w:rsid w:val="002A2DC4"/>
    <w:rsid w:val="002A4707"/>
    <w:rsid w:val="002B308C"/>
    <w:rsid w:val="002D586A"/>
    <w:rsid w:val="002D5B1B"/>
    <w:rsid w:val="002D753F"/>
    <w:rsid w:val="002F2F34"/>
    <w:rsid w:val="00314C9A"/>
    <w:rsid w:val="00320CAC"/>
    <w:rsid w:val="00322791"/>
    <w:rsid w:val="00323109"/>
    <w:rsid w:val="00324267"/>
    <w:rsid w:val="00326F6E"/>
    <w:rsid w:val="0033326E"/>
    <w:rsid w:val="00345911"/>
    <w:rsid w:val="00370CEC"/>
    <w:rsid w:val="00372855"/>
    <w:rsid w:val="0038412F"/>
    <w:rsid w:val="003A5A52"/>
    <w:rsid w:val="003A7880"/>
    <w:rsid w:val="003B2A9C"/>
    <w:rsid w:val="003D224A"/>
    <w:rsid w:val="003E6CC1"/>
    <w:rsid w:val="003F063C"/>
    <w:rsid w:val="00416EC8"/>
    <w:rsid w:val="00422854"/>
    <w:rsid w:val="004334D0"/>
    <w:rsid w:val="00433DDF"/>
    <w:rsid w:val="004402BB"/>
    <w:rsid w:val="00443EDD"/>
    <w:rsid w:val="004456F8"/>
    <w:rsid w:val="004538F6"/>
    <w:rsid w:val="00470971"/>
    <w:rsid w:val="00471FBD"/>
    <w:rsid w:val="00485D54"/>
    <w:rsid w:val="0049641E"/>
    <w:rsid w:val="00497450"/>
    <w:rsid w:val="004A3261"/>
    <w:rsid w:val="004A5447"/>
    <w:rsid w:val="004C05EC"/>
    <w:rsid w:val="005064FC"/>
    <w:rsid w:val="00525EB0"/>
    <w:rsid w:val="005272D7"/>
    <w:rsid w:val="005359BA"/>
    <w:rsid w:val="00564645"/>
    <w:rsid w:val="005703CB"/>
    <w:rsid w:val="00573674"/>
    <w:rsid w:val="005A123C"/>
    <w:rsid w:val="005D641E"/>
    <w:rsid w:val="005F1D97"/>
    <w:rsid w:val="005F7A4C"/>
    <w:rsid w:val="005F7D8A"/>
    <w:rsid w:val="00607A91"/>
    <w:rsid w:val="006375F4"/>
    <w:rsid w:val="00662DAB"/>
    <w:rsid w:val="006725C3"/>
    <w:rsid w:val="00673F53"/>
    <w:rsid w:val="00681949"/>
    <w:rsid w:val="00684DC2"/>
    <w:rsid w:val="0068577C"/>
    <w:rsid w:val="00687BD4"/>
    <w:rsid w:val="00692D32"/>
    <w:rsid w:val="006A48EA"/>
    <w:rsid w:val="006B0C30"/>
    <w:rsid w:val="006C1E34"/>
    <w:rsid w:val="006C2CC1"/>
    <w:rsid w:val="006D20DA"/>
    <w:rsid w:val="006E5EC4"/>
    <w:rsid w:val="006E61C4"/>
    <w:rsid w:val="007237AA"/>
    <w:rsid w:val="00730BFE"/>
    <w:rsid w:val="00736A5A"/>
    <w:rsid w:val="00742825"/>
    <w:rsid w:val="00774A63"/>
    <w:rsid w:val="00776AAD"/>
    <w:rsid w:val="00791933"/>
    <w:rsid w:val="00793207"/>
    <w:rsid w:val="007A1A92"/>
    <w:rsid w:val="007D05CB"/>
    <w:rsid w:val="007D448D"/>
    <w:rsid w:val="007E1EA8"/>
    <w:rsid w:val="008104A5"/>
    <w:rsid w:val="008227CF"/>
    <w:rsid w:val="00827E38"/>
    <w:rsid w:val="0083087F"/>
    <w:rsid w:val="00831E93"/>
    <w:rsid w:val="008330EF"/>
    <w:rsid w:val="00852B28"/>
    <w:rsid w:val="00853A03"/>
    <w:rsid w:val="00867E00"/>
    <w:rsid w:val="00876089"/>
    <w:rsid w:val="008765FE"/>
    <w:rsid w:val="00880B19"/>
    <w:rsid w:val="00894366"/>
    <w:rsid w:val="00896AEE"/>
    <w:rsid w:val="008A1248"/>
    <w:rsid w:val="008B09C9"/>
    <w:rsid w:val="008B10A4"/>
    <w:rsid w:val="008B5511"/>
    <w:rsid w:val="008C4D3B"/>
    <w:rsid w:val="008D0AD5"/>
    <w:rsid w:val="008D0C21"/>
    <w:rsid w:val="008F222D"/>
    <w:rsid w:val="008F29F4"/>
    <w:rsid w:val="008F76B5"/>
    <w:rsid w:val="009300BB"/>
    <w:rsid w:val="00931A87"/>
    <w:rsid w:val="009433C9"/>
    <w:rsid w:val="009444D4"/>
    <w:rsid w:val="0095536A"/>
    <w:rsid w:val="00961FF9"/>
    <w:rsid w:val="00964210"/>
    <w:rsid w:val="009A6B4E"/>
    <w:rsid w:val="009B7CFE"/>
    <w:rsid w:val="009D767B"/>
    <w:rsid w:val="009E428E"/>
    <w:rsid w:val="009E43DF"/>
    <w:rsid w:val="00A038FF"/>
    <w:rsid w:val="00A0440B"/>
    <w:rsid w:val="00A10C23"/>
    <w:rsid w:val="00A3483B"/>
    <w:rsid w:val="00A36502"/>
    <w:rsid w:val="00A57C02"/>
    <w:rsid w:val="00A74CCC"/>
    <w:rsid w:val="00A81F15"/>
    <w:rsid w:val="00A91684"/>
    <w:rsid w:val="00A946C6"/>
    <w:rsid w:val="00AA62A5"/>
    <w:rsid w:val="00AD2626"/>
    <w:rsid w:val="00AE0271"/>
    <w:rsid w:val="00AF2677"/>
    <w:rsid w:val="00B0664D"/>
    <w:rsid w:val="00B07ECC"/>
    <w:rsid w:val="00B24E7B"/>
    <w:rsid w:val="00B30FDF"/>
    <w:rsid w:val="00B35C20"/>
    <w:rsid w:val="00B422DA"/>
    <w:rsid w:val="00B705DC"/>
    <w:rsid w:val="00B948D6"/>
    <w:rsid w:val="00BA4099"/>
    <w:rsid w:val="00BB3E8F"/>
    <w:rsid w:val="00BC70F5"/>
    <w:rsid w:val="00BD20A7"/>
    <w:rsid w:val="00C1048F"/>
    <w:rsid w:val="00C22AA5"/>
    <w:rsid w:val="00C30048"/>
    <w:rsid w:val="00C654A6"/>
    <w:rsid w:val="00C71621"/>
    <w:rsid w:val="00C734AF"/>
    <w:rsid w:val="00C82F52"/>
    <w:rsid w:val="00C92F60"/>
    <w:rsid w:val="00CB4CFE"/>
    <w:rsid w:val="00CB554A"/>
    <w:rsid w:val="00CE421F"/>
    <w:rsid w:val="00CF1B15"/>
    <w:rsid w:val="00D34DA5"/>
    <w:rsid w:val="00D43A79"/>
    <w:rsid w:val="00D50E1F"/>
    <w:rsid w:val="00D5457C"/>
    <w:rsid w:val="00D57188"/>
    <w:rsid w:val="00D574AF"/>
    <w:rsid w:val="00D63528"/>
    <w:rsid w:val="00D66B18"/>
    <w:rsid w:val="00D75F4C"/>
    <w:rsid w:val="00D8121F"/>
    <w:rsid w:val="00D82446"/>
    <w:rsid w:val="00DA52C4"/>
    <w:rsid w:val="00DC3B35"/>
    <w:rsid w:val="00DF6CA1"/>
    <w:rsid w:val="00DF7E1E"/>
    <w:rsid w:val="00E57EAD"/>
    <w:rsid w:val="00E6063F"/>
    <w:rsid w:val="00E9218A"/>
    <w:rsid w:val="00E923B6"/>
    <w:rsid w:val="00E97FCF"/>
    <w:rsid w:val="00EB3B4F"/>
    <w:rsid w:val="00EE6135"/>
    <w:rsid w:val="00EF62F3"/>
    <w:rsid w:val="00F00C35"/>
    <w:rsid w:val="00F0249B"/>
    <w:rsid w:val="00F0645B"/>
    <w:rsid w:val="00F14F47"/>
    <w:rsid w:val="00F22720"/>
    <w:rsid w:val="00F24F3A"/>
    <w:rsid w:val="00F33FF8"/>
    <w:rsid w:val="00F37011"/>
    <w:rsid w:val="00F4116F"/>
    <w:rsid w:val="00F64B63"/>
    <w:rsid w:val="00F71B25"/>
    <w:rsid w:val="00F734AE"/>
    <w:rsid w:val="00F7779C"/>
    <w:rsid w:val="00F86696"/>
    <w:rsid w:val="00F95D0C"/>
    <w:rsid w:val="00FA0493"/>
    <w:rsid w:val="00FA31CA"/>
    <w:rsid w:val="00FA5F28"/>
    <w:rsid w:val="00FC3806"/>
    <w:rsid w:val="00FD0132"/>
    <w:rsid w:val="00FD5A95"/>
    <w:rsid w:val="00FE4798"/>
    <w:rsid w:val="00FF7283"/>
    <w:rsid w:val="00FF76DC"/>
  </w:rsids>
  <m:mathPr>
    <m:mathFont m:val="Cambria Math"/>
    <m:brkBin m:val="before"/>
    <m:brkBinSub m:val="--"/>
    <m:smallFrac m:val="0"/>
    <m:dispDef/>
    <m:lMargin m:val="0"/>
    <m:rMargin m:val="0"/>
    <m:defJc m:val="centerGroup"/>
    <m:wrapIndent m:val="1440"/>
    <m:intLim m:val="subSup"/>
    <m:naryLim m:val="undOvr"/>
  </m:mathPr>
  <w:themeFontLang w:val="da-DK" w:bidi="th-T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5511"/>
    <w:rPr>
      <w:color w:val="808080"/>
    </w:rPr>
  </w:style>
  <w:style w:type="paragraph" w:customStyle="1" w:styleId="57027D3F068646238B47A9A7CC240969">
    <w:name w:val="57027D3F068646238B47A9A7CC240969"/>
    <w:rsid w:val="008B5511"/>
  </w:style>
  <w:style w:type="paragraph" w:customStyle="1" w:styleId="2F595F7AD0D54116A0D1DD8EDAFD7279">
    <w:name w:val="2F595F7AD0D54116A0D1DD8EDAFD7279"/>
    <w:rsid w:val="008B5511"/>
  </w:style>
  <w:style w:type="paragraph" w:customStyle="1" w:styleId="C89242BC292C4EAFAB02FD8BA8BD99BA">
    <w:name w:val="C89242BC292C4EAFAB02FD8BA8BD99BA"/>
    <w:rsid w:val="008B5511"/>
  </w:style>
  <w:style w:type="paragraph" w:customStyle="1" w:styleId="CB1F301EC7CE4E7E943103D8ABBA5F7F">
    <w:name w:val="CB1F301EC7CE4E7E943103D8ABBA5F7F"/>
    <w:rsid w:val="008B5511"/>
  </w:style>
  <w:style w:type="paragraph" w:customStyle="1" w:styleId="081374ECED984B8C859411F62B0D3E36">
    <w:name w:val="081374ECED984B8C859411F62B0D3E36"/>
    <w:rsid w:val="001B2F2B"/>
    <w:rPr>
      <w:lang w:val="en-IN" w:eastAsia="en-IN"/>
    </w:rPr>
  </w:style>
  <w:style w:type="paragraph" w:customStyle="1" w:styleId="896A7BEFAB4A4B6096019CE345904C04">
    <w:name w:val="896A7BEFAB4A4B6096019CE345904C04"/>
    <w:rsid w:val="008F222D"/>
    <w:rPr>
      <w:lang w:val="en-IN" w:eastAsia="en-IN"/>
    </w:rPr>
  </w:style>
  <w:style w:type="paragraph" w:customStyle="1" w:styleId="9C352A17B11042FDB7483DC8C2F29E5F">
    <w:name w:val="9C352A17B11042FDB7483DC8C2F29E5F"/>
    <w:rsid w:val="008F222D"/>
    <w:rPr>
      <w:lang w:val="en-IN" w:eastAsia="en-IN"/>
    </w:rPr>
  </w:style>
  <w:style w:type="paragraph" w:customStyle="1" w:styleId="24956888E48A4F43B9EC377CCFF0765B">
    <w:name w:val="24956888E48A4F43B9EC377CCFF0765B"/>
    <w:rsid w:val="008F222D"/>
    <w:rPr>
      <w:lang w:val="en-IN" w:eastAsia="en-IN"/>
    </w:rPr>
  </w:style>
  <w:style w:type="paragraph" w:customStyle="1" w:styleId="8B14A302DDA54E7593AFC423FE3F6E68">
    <w:name w:val="8B14A302DDA54E7593AFC423FE3F6E68"/>
    <w:rPr>
      <w:lang w:val="en-US" w:eastAsia="en-US"/>
    </w:rPr>
  </w:style>
  <w:style w:type="paragraph" w:customStyle="1" w:styleId="25B5EF26A1434E34A8197F5951E0139C">
    <w:name w:val="25B5EF26A1434E34A8197F5951E0139C"/>
    <w:rPr>
      <w:lang w:val="en-US" w:eastAsia="en-US"/>
    </w:rPr>
  </w:style>
  <w:style w:type="paragraph" w:customStyle="1" w:styleId="DE2BCD8234DC4A2A9104668B3F15DE61">
    <w:name w:val="DE2BCD8234DC4A2A9104668B3F15DE61"/>
    <w:rPr>
      <w:lang w:val="en-US" w:eastAsia="en-US"/>
    </w:rPr>
  </w:style>
  <w:style w:type="paragraph" w:customStyle="1" w:styleId="614209E5955B43C6BBD178534C7DC98F">
    <w:name w:val="614209E5955B43C6BBD178534C7DC98F"/>
    <w:rPr>
      <w:lang w:val="en-US" w:eastAsia="en-US"/>
    </w:rPr>
  </w:style>
  <w:style w:type="paragraph" w:customStyle="1" w:styleId="E2FF5BF5EFE7478AB09D1712C669FFA2">
    <w:name w:val="E2FF5BF5EFE7478AB09D1712C669FFA2"/>
    <w:rPr>
      <w:lang w:val="en-US" w:eastAsia="en-US"/>
    </w:rPr>
  </w:style>
  <w:style w:type="paragraph" w:customStyle="1" w:styleId="D3FE0225051341F4A9A3769966952B32">
    <w:name w:val="D3FE0225051341F4A9A3769966952B32"/>
    <w:rPr>
      <w:lang w:val="en-US" w:eastAsia="en-US"/>
    </w:rPr>
  </w:style>
  <w:style w:type="paragraph" w:customStyle="1" w:styleId="FEB364D183BE479B948866B455C03B81">
    <w:name w:val="FEB364D183BE479B948866B455C03B81"/>
    <w:rsid w:val="002B308C"/>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Deloitte Medium OnScreen">
  <a:themeElements>
    <a:clrScheme name="Deloitte">
      <a:dk1>
        <a:srgbClr val="000000"/>
      </a:dk1>
      <a:lt1>
        <a:srgbClr val="FFFFFF"/>
      </a:lt1>
      <a:dk2>
        <a:srgbClr val="002776"/>
      </a:dk2>
      <a:lt2>
        <a:srgbClr val="FFFFFF"/>
      </a:lt2>
      <a:accent1>
        <a:srgbClr val="002776"/>
      </a:accent1>
      <a:accent2>
        <a:srgbClr val="92D400"/>
      </a:accent2>
      <a:accent3>
        <a:srgbClr val="00A1DE"/>
      </a:accent3>
      <a:accent4>
        <a:srgbClr val="3C8A2E"/>
      </a:accent4>
      <a:accent5>
        <a:srgbClr val="72C7E7"/>
      </a:accent5>
      <a:accent6>
        <a:srgbClr val="C9DD03"/>
      </a:accent6>
      <a:hlink>
        <a:srgbClr val="00A1DE"/>
      </a:hlink>
      <a:folHlink>
        <a:srgbClr val="72C7E7"/>
      </a:folHlink>
    </a:clrScheme>
    <a:fontScheme name="19_Blank">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8575">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spPr>
      <a:bodyPr wrap="square" lIns="0" tIns="0" rIns="0" bIns="0" rtlCol="0">
        <a:spAutoFit/>
      </a:bodyPr>
      <a:lstStyle>
        <a:defPPr>
          <a:defRPr sz="2000" dirty="0" err="1" smtClean="0">
            <a:solidFill>
              <a:schemeClr val="tx2"/>
            </a:solidFill>
          </a:defRPr>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fieldvalues>
  <field name="cover headline.tekst.tekstfelt" value="PDD – Process Definition Document"/>
  <field name="second line.tekst.tekstfelt" value="Process name"/>
</fieldvalu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template id="1483" version="19" name="Rapport">
  <selections>
    <selection name="Engelsk"/>
  </selections>
</template>
</file>

<file path=customXml/item5.xml><?xml version="1.0" encoding="utf-8"?>
<monkeytemplate>false</monkeytemplate>
</file>

<file path=customXml/item6.xml><?xml version="1.0" encoding="utf-8"?>
<ct:contentTypeSchema xmlns:ct="http://schemas.microsoft.com/office/2006/metadata/contentType" xmlns:ma="http://schemas.microsoft.com/office/2006/metadata/properties/metaAttributes" ct:_="" ma:_="" ma:contentTypeName="Document" ma:contentTypeID="0x01010016DB81EAA1FA4B4796F904E58AB4682A" ma:contentTypeVersion="8" ma:contentTypeDescription="Create a new document." ma:contentTypeScope="" ma:versionID="a5c59a501d3c58c0d125e02312abba3a">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7.xml><?xml version="1.0" encoding="utf-8"?>
<selectors/>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BE3B29-2FB1-4161-B258-992DF2D7BEF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71C5749-C20F-4FDA-9247-EDCEBCE609DF}">
  <ds:schemaRefs/>
</ds:datastoreItem>
</file>

<file path=customXml/itemProps3.xml><?xml version="1.0" encoding="utf-8"?>
<ds:datastoreItem xmlns:ds="http://schemas.openxmlformats.org/officeDocument/2006/customXml" ds:itemID="{98F08F6F-00D9-4D64-9C0C-9B5934C9A494}">
  <ds:schemaRefs>
    <ds:schemaRef ds:uri="http://schemas.microsoft.com/sharepoint/v3/contenttype/forms"/>
  </ds:schemaRefs>
</ds:datastoreItem>
</file>

<file path=customXml/itemProps4.xml><?xml version="1.0" encoding="utf-8"?>
<ds:datastoreItem xmlns:ds="http://schemas.openxmlformats.org/officeDocument/2006/customXml" ds:itemID="{7C95007D-2A2E-49C1-9902-6FA254B856E4}">
  <ds:schemaRefs/>
</ds:datastoreItem>
</file>

<file path=customXml/itemProps5.xml><?xml version="1.0" encoding="utf-8"?>
<ds:datastoreItem xmlns:ds="http://schemas.openxmlformats.org/officeDocument/2006/customXml" ds:itemID="{C09855E7-62BF-447F-83D2-54605B95638A}">
  <ds:schemaRefs/>
</ds:datastoreItem>
</file>

<file path=customXml/itemProps6.xml><?xml version="1.0" encoding="utf-8"?>
<ds:datastoreItem xmlns:ds="http://schemas.openxmlformats.org/officeDocument/2006/customXml" ds:itemID="{C40F6D70-B697-4EB3-B439-7490D077A2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7.xml><?xml version="1.0" encoding="utf-8"?>
<ds:datastoreItem xmlns:ds="http://schemas.openxmlformats.org/officeDocument/2006/customXml" ds:itemID="{B0C93687-2995-4057-B947-CEB45B0CA272}">
  <ds:schemaRefs/>
</ds:datastoreItem>
</file>

<file path=customXml/itemProps8.xml><?xml version="1.0" encoding="utf-8"?>
<ds:datastoreItem xmlns:ds="http://schemas.openxmlformats.org/officeDocument/2006/customXml" ds:itemID="{43391580-8B3E-41F1-9048-18DA0A561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Template>
  <TotalTime>3</TotalTime>
  <Pages>37</Pages>
  <Words>3168</Words>
  <Characters>18058</Characters>
  <Application>Microsoft Office Word</Application>
  <DocSecurity>0</DocSecurity>
  <Lines>150</Lines>
  <Paragraphs>42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Deloitte</Company>
  <LinksUpToDate>false</LinksUpToDate>
  <CharactersWithSpaces>21184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Ankita14.Agarwal@in.ey.com</dc:creator>
  <cp:keywords/>
  <dc:description/>
  <cp:lastModifiedBy>Priyank Piyush</cp:lastModifiedBy>
  <cp:revision>5</cp:revision>
  <cp:lastPrinted>2018-07-18T14:25:00Z</cp:lastPrinted>
  <dcterms:created xsi:type="dcterms:W3CDTF">2020-04-17T11:36:00Z</dcterms:created>
  <dcterms:modified xsi:type="dcterms:W3CDTF">2020-05-11T16:25:00Z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ms_Template">
    <vt:lpwstr>{7C95007D-2A2E-49C1-9902-6FA254B856E4}</vt:lpwstr>
  </property>
  <property fmtid="{D5CDD505-2E9C-101B-9397-08002B2CF9AE}" pid="3" name="tms_MonkeyTemplate">
    <vt:lpwstr>{C09855E7-62BF-447F-83D2-54605B95638A}</vt:lpwstr>
  </property>
  <property fmtid="{D5CDD505-2E9C-101B-9397-08002B2CF9AE}" pid="4" name="tms_FieldValues">
    <vt:lpwstr>{071C5749-C20F-4FDA-9247-EDCEBCE609DF}</vt:lpwstr>
  </property>
  <property fmtid="{D5CDD505-2E9C-101B-9397-08002B2CF9AE}" pid="5" name="tms_Selectors">
    <vt:lpwstr>{B0C93687-2995-4057-B947-CEB45B0CA272}</vt:lpwstr>
  </property>
  <property fmtid="{D5CDD505-2E9C-101B-9397-08002B2CF9AE}" pid="6" name="ContentTypeId">
    <vt:lpwstr>0x01010016DB81EAA1FA4B4796F904E58AB4682A</vt:lpwstr>
  </property>
  <property fmtid="{D5CDD505-2E9C-101B-9397-08002B2CF9AE}" pid="7" name="_NewReviewCycle">
    <vt:lpwstr/>
  </property>
</Properties>
</file>